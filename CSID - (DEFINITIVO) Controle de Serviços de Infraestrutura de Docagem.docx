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69866" w14:textId="7F0F974C" w:rsidR="00B44D7B" w:rsidRPr="008C46B4" w:rsidRDefault="008C46B4" w:rsidP="00F16B9C">
      <w:pPr>
        <w:contextualSpacing/>
        <w:mirrorIndents/>
        <w:rPr>
          <w:rFonts w:ascii="Times New Roman" w:hAnsi="Times New Roman" w:cs="Times New Roman"/>
          <w:b/>
          <w:bCs/>
          <w:sz w:val="28"/>
          <w:szCs w:val="28"/>
        </w:rPr>
      </w:pPr>
      <w:bookmarkStart w:id="0" w:name="_Hlk120813999"/>
      <w:r>
        <w:rPr>
          <w:rFonts w:ascii="Times New Roman" w:hAnsi="Times New Roman" w:cs="Times New Roman"/>
          <w:b/>
          <w:bCs/>
          <w:sz w:val="28"/>
          <w:szCs w:val="28"/>
        </w:rPr>
        <w:t>UNIVERSIDADE ESTÁCIO DE SÁ</w:t>
      </w:r>
    </w:p>
    <w:p w14:paraId="51E15B31" w14:textId="77777777" w:rsidR="00B44D7B" w:rsidRPr="00F16B9C" w:rsidRDefault="00B44D7B" w:rsidP="00F16B9C">
      <w:pPr>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0D048BE3" wp14:editId="027748C7">
            <wp:extent cx="2107674" cy="742561"/>
            <wp:effectExtent l="0" t="0" r="6985" b="635"/>
            <wp:docPr id="42" name="Imagem 42" descr="Desenho com traços pretos em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Desenho com traços pretos em fundo branco&#10;&#10;Descrição gerada automaticamente com confiança m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7893" cy="760254"/>
                    </a:xfrm>
                    <a:prstGeom prst="rect">
                      <a:avLst/>
                    </a:prstGeom>
                    <a:noFill/>
                    <a:ln>
                      <a:noFill/>
                    </a:ln>
                  </pic:spPr>
                </pic:pic>
              </a:graphicData>
            </a:graphic>
          </wp:inline>
        </w:drawing>
      </w:r>
    </w:p>
    <w:p w14:paraId="4D745458" w14:textId="77777777" w:rsidR="00B44D7B" w:rsidRPr="00F16B9C" w:rsidRDefault="00B44D7B" w:rsidP="00F16B9C">
      <w:pPr>
        <w:contextualSpacing/>
        <w:mirrorIndents/>
        <w:rPr>
          <w:rFonts w:ascii="Times New Roman" w:hAnsi="Times New Roman" w:cs="Times New Roman"/>
          <w:sz w:val="24"/>
          <w:szCs w:val="24"/>
        </w:rPr>
      </w:pPr>
    </w:p>
    <w:p w14:paraId="02D4A33E" w14:textId="77777777" w:rsidR="00B44D7B" w:rsidRPr="00F16B9C" w:rsidRDefault="00B44D7B" w:rsidP="00F16B9C">
      <w:pPr>
        <w:contextualSpacing/>
        <w:mirrorIndents/>
        <w:rPr>
          <w:rFonts w:ascii="Times New Roman" w:hAnsi="Times New Roman" w:cs="Times New Roman"/>
          <w:sz w:val="24"/>
          <w:szCs w:val="24"/>
        </w:rPr>
      </w:pPr>
    </w:p>
    <w:p w14:paraId="32872AE3" w14:textId="77777777" w:rsidR="00B44D7B" w:rsidRPr="00F16B9C" w:rsidRDefault="00B44D7B" w:rsidP="00F16B9C">
      <w:pPr>
        <w:contextualSpacing/>
        <w:mirrorIndents/>
        <w:rPr>
          <w:rFonts w:ascii="Times New Roman" w:hAnsi="Times New Roman" w:cs="Times New Roman"/>
          <w:sz w:val="24"/>
          <w:szCs w:val="24"/>
        </w:rPr>
      </w:pPr>
    </w:p>
    <w:p w14:paraId="06850423" w14:textId="6DA3A17E" w:rsidR="00B44D7B" w:rsidRPr="00F16B9C" w:rsidRDefault="008C46B4" w:rsidP="008C46B4">
      <w:pPr>
        <w:contextualSpacing/>
        <w:mirrorIndents/>
        <w:rPr>
          <w:rFonts w:ascii="Times New Roman" w:hAnsi="Times New Roman" w:cs="Times New Roman"/>
          <w:sz w:val="24"/>
          <w:szCs w:val="24"/>
        </w:rPr>
      </w:pPr>
      <w:r w:rsidRPr="00F16B9C">
        <w:rPr>
          <w:rFonts w:ascii="Times New Roman" w:hAnsi="Times New Roman" w:cs="Times New Roman"/>
          <w:sz w:val="24"/>
          <w:szCs w:val="24"/>
        </w:rPr>
        <w:t>GABRIEL RELVA MOREIRA – 201902344863.</w:t>
      </w:r>
    </w:p>
    <w:p w14:paraId="37FC69A3" w14:textId="3186A589" w:rsidR="00B44D7B" w:rsidRPr="00F16B9C" w:rsidRDefault="008C46B4" w:rsidP="008C46B4">
      <w:pPr>
        <w:contextualSpacing/>
        <w:mirrorIndents/>
        <w:rPr>
          <w:rFonts w:ascii="Times New Roman" w:hAnsi="Times New Roman" w:cs="Times New Roman"/>
          <w:sz w:val="24"/>
          <w:szCs w:val="24"/>
        </w:rPr>
      </w:pPr>
      <w:r w:rsidRPr="00F16B9C">
        <w:rPr>
          <w:rFonts w:ascii="Times New Roman" w:hAnsi="Times New Roman" w:cs="Times New Roman"/>
          <w:sz w:val="24"/>
          <w:szCs w:val="24"/>
        </w:rPr>
        <w:t>CAIO LEAL FONSECA – 201808263308.</w:t>
      </w:r>
    </w:p>
    <w:p w14:paraId="696D7185" w14:textId="4C8CC660" w:rsidR="00B44D7B" w:rsidRPr="00F16B9C" w:rsidRDefault="008C46B4" w:rsidP="008C46B4">
      <w:pPr>
        <w:contextualSpacing/>
        <w:mirrorIndents/>
        <w:rPr>
          <w:rFonts w:ascii="Times New Roman" w:hAnsi="Times New Roman" w:cs="Times New Roman"/>
          <w:color w:val="000000"/>
          <w:sz w:val="24"/>
          <w:szCs w:val="24"/>
        </w:rPr>
      </w:pPr>
      <w:r w:rsidRPr="00F16B9C">
        <w:rPr>
          <w:rFonts w:ascii="Times New Roman" w:hAnsi="Times New Roman" w:cs="Times New Roman"/>
          <w:color w:val="000000"/>
          <w:sz w:val="24"/>
          <w:szCs w:val="24"/>
          <w:highlight w:val="white"/>
        </w:rPr>
        <w:t>DANIEL GOULART E SILVA – 201701218224.</w:t>
      </w:r>
    </w:p>
    <w:p w14:paraId="26A8FD52" w14:textId="77777777" w:rsidR="00B44D7B" w:rsidRPr="00F16B9C" w:rsidRDefault="00B44D7B" w:rsidP="00F16B9C">
      <w:pPr>
        <w:contextualSpacing/>
        <w:mirrorIndents/>
        <w:rPr>
          <w:rFonts w:ascii="Times New Roman" w:hAnsi="Times New Roman" w:cs="Times New Roman"/>
          <w:sz w:val="24"/>
          <w:szCs w:val="24"/>
        </w:rPr>
      </w:pPr>
    </w:p>
    <w:p w14:paraId="3C0AEBE3" w14:textId="77777777" w:rsidR="00B44D7B" w:rsidRPr="00F16B9C" w:rsidRDefault="00B44D7B" w:rsidP="00F16B9C">
      <w:pPr>
        <w:contextualSpacing/>
        <w:mirrorIndents/>
        <w:rPr>
          <w:rFonts w:ascii="Times New Roman" w:hAnsi="Times New Roman" w:cs="Times New Roman"/>
          <w:sz w:val="24"/>
          <w:szCs w:val="24"/>
        </w:rPr>
      </w:pPr>
    </w:p>
    <w:p w14:paraId="0A0826AE" w14:textId="5E95549E" w:rsidR="00B44D7B" w:rsidRPr="00F16B9C" w:rsidRDefault="00B44D7B" w:rsidP="00F16B9C">
      <w:pPr>
        <w:contextualSpacing/>
        <w:mirrorIndents/>
        <w:rPr>
          <w:rFonts w:ascii="Times New Roman" w:hAnsi="Times New Roman" w:cs="Times New Roman"/>
          <w:b/>
          <w:bCs/>
          <w:sz w:val="24"/>
          <w:szCs w:val="24"/>
        </w:rPr>
      </w:pPr>
      <w:r w:rsidRPr="00F16B9C">
        <w:rPr>
          <w:rFonts w:ascii="Times New Roman" w:hAnsi="Times New Roman" w:cs="Times New Roman"/>
          <w:b/>
          <w:bCs/>
          <w:sz w:val="24"/>
          <w:szCs w:val="24"/>
        </w:rPr>
        <w:t>CSID</w:t>
      </w:r>
    </w:p>
    <w:p w14:paraId="75C09210" w14:textId="21DC0B77" w:rsidR="00B44D7B" w:rsidRPr="00F16B9C" w:rsidRDefault="00B44D7B" w:rsidP="00F16B9C">
      <w:pPr>
        <w:contextualSpacing/>
        <w:mirrorIndents/>
        <w:rPr>
          <w:rFonts w:ascii="Times New Roman" w:hAnsi="Times New Roman" w:cs="Times New Roman"/>
          <w:b/>
          <w:bCs/>
          <w:sz w:val="24"/>
          <w:szCs w:val="24"/>
        </w:rPr>
      </w:pPr>
      <w:r w:rsidRPr="00F16B9C">
        <w:rPr>
          <w:rFonts w:ascii="Times New Roman" w:hAnsi="Times New Roman" w:cs="Times New Roman"/>
          <w:b/>
          <w:bCs/>
          <w:sz w:val="24"/>
          <w:szCs w:val="24"/>
        </w:rPr>
        <w:t>–</w:t>
      </w:r>
    </w:p>
    <w:p w14:paraId="77B05A22" w14:textId="77777777" w:rsidR="00B44D7B" w:rsidRPr="00F16B9C" w:rsidRDefault="00B44D7B" w:rsidP="00F16B9C">
      <w:pPr>
        <w:contextualSpacing/>
        <w:mirrorIndents/>
        <w:rPr>
          <w:rFonts w:ascii="Times New Roman" w:hAnsi="Times New Roman" w:cs="Times New Roman"/>
          <w:b/>
          <w:bCs/>
          <w:sz w:val="24"/>
          <w:szCs w:val="24"/>
        </w:rPr>
      </w:pPr>
      <w:r w:rsidRPr="00F16B9C">
        <w:rPr>
          <w:rFonts w:ascii="Times New Roman" w:hAnsi="Times New Roman" w:cs="Times New Roman"/>
          <w:b/>
          <w:bCs/>
          <w:sz w:val="24"/>
          <w:szCs w:val="24"/>
        </w:rPr>
        <w:t xml:space="preserve">Controle de Serviço de Infraestrutura de </w:t>
      </w:r>
      <w:proofErr w:type="spellStart"/>
      <w:r w:rsidRPr="00F16B9C">
        <w:rPr>
          <w:rFonts w:ascii="Times New Roman" w:hAnsi="Times New Roman" w:cs="Times New Roman"/>
          <w:b/>
          <w:bCs/>
          <w:sz w:val="24"/>
          <w:szCs w:val="24"/>
        </w:rPr>
        <w:t>Docagem</w:t>
      </w:r>
      <w:proofErr w:type="spellEnd"/>
      <w:r w:rsidRPr="00F16B9C">
        <w:rPr>
          <w:rFonts w:ascii="Times New Roman" w:hAnsi="Times New Roman" w:cs="Times New Roman"/>
          <w:b/>
          <w:bCs/>
          <w:sz w:val="24"/>
          <w:szCs w:val="24"/>
        </w:rPr>
        <w:t>:</w:t>
      </w:r>
    </w:p>
    <w:p w14:paraId="437EC0F7" w14:textId="77777777" w:rsidR="00B44D7B" w:rsidRPr="00F16B9C" w:rsidRDefault="00B44D7B" w:rsidP="00F16B9C">
      <w:pPr>
        <w:contextualSpacing/>
        <w:mirrorIndents/>
        <w:rPr>
          <w:rFonts w:ascii="Times New Roman" w:hAnsi="Times New Roman" w:cs="Times New Roman"/>
          <w:sz w:val="24"/>
          <w:szCs w:val="24"/>
        </w:rPr>
      </w:pPr>
      <w:r w:rsidRPr="00F16B9C">
        <w:rPr>
          <w:rFonts w:ascii="Times New Roman" w:hAnsi="Times New Roman" w:cs="Times New Roman"/>
          <w:sz w:val="24"/>
          <w:szCs w:val="24"/>
        </w:rPr>
        <w:t>Projeto de Sistemas de Informação</w:t>
      </w:r>
    </w:p>
    <w:p w14:paraId="70BD8BE2" w14:textId="77777777" w:rsidR="00B44D7B" w:rsidRPr="00F16B9C" w:rsidRDefault="00B44D7B" w:rsidP="00F16B9C">
      <w:pPr>
        <w:contextualSpacing/>
        <w:mirrorIndents/>
        <w:rPr>
          <w:rFonts w:ascii="Times New Roman" w:hAnsi="Times New Roman" w:cs="Times New Roman"/>
          <w:sz w:val="24"/>
          <w:szCs w:val="24"/>
        </w:rPr>
      </w:pPr>
    </w:p>
    <w:p w14:paraId="32AC5A3C" w14:textId="77777777" w:rsidR="00B44D7B" w:rsidRPr="00F16B9C" w:rsidRDefault="00B44D7B" w:rsidP="00F16B9C">
      <w:pPr>
        <w:contextualSpacing/>
        <w:mirrorIndents/>
        <w:rPr>
          <w:rFonts w:ascii="Times New Roman" w:hAnsi="Times New Roman" w:cs="Times New Roman"/>
          <w:color w:val="000000"/>
          <w:sz w:val="24"/>
          <w:szCs w:val="24"/>
          <w:highlight w:val="white"/>
        </w:rPr>
      </w:pPr>
    </w:p>
    <w:p w14:paraId="190E7076" w14:textId="77777777" w:rsidR="00B44D7B" w:rsidRPr="00F16B9C" w:rsidRDefault="00B44D7B" w:rsidP="00F16B9C">
      <w:pPr>
        <w:contextualSpacing/>
        <w:mirrorIndents/>
        <w:rPr>
          <w:rFonts w:ascii="Times New Roman" w:hAnsi="Times New Roman" w:cs="Times New Roman"/>
          <w:color w:val="000000"/>
          <w:sz w:val="24"/>
          <w:szCs w:val="24"/>
          <w:highlight w:val="white"/>
        </w:rPr>
      </w:pPr>
    </w:p>
    <w:p w14:paraId="59FD2F57" w14:textId="77777777" w:rsidR="00B44D7B" w:rsidRPr="00F16B9C" w:rsidRDefault="00B44D7B" w:rsidP="00F16B9C">
      <w:pPr>
        <w:contextualSpacing/>
        <w:mirrorIndents/>
        <w:rPr>
          <w:rFonts w:ascii="Times New Roman" w:hAnsi="Times New Roman" w:cs="Times New Roman"/>
          <w:color w:val="000000"/>
          <w:sz w:val="24"/>
          <w:szCs w:val="24"/>
          <w:highlight w:val="white"/>
        </w:rPr>
      </w:pPr>
    </w:p>
    <w:p w14:paraId="610DF997" w14:textId="77777777" w:rsidR="00B44D7B" w:rsidRPr="00F16B9C" w:rsidRDefault="00B44D7B" w:rsidP="00F16B9C">
      <w:pPr>
        <w:contextualSpacing/>
        <w:mirrorIndents/>
        <w:rPr>
          <w:rFonts w:ascii="Times New Roman" w:hAnsi="Times New Roman" w:cs="Times New Roman"/>
          <w:color w:val="000000"/>
          <w:sz w:val="24"/>
          <w:szCs w:val="24"/>
          <w:highlight w:val="white"/>
        </w:rPr>
      </w:pPr>
    </w:p>
    <w:p w14:paraId="702CFFA7" w14:textId="77777777" w:rsidR="00B44D7B" w:rsidRPr="00F16B9C" w:rsidRDefault="00B44D7B" w:rsidP="00F16B9C">
      <w:pPr>
        <w:pStyle w:val="CabealhodoSumrio"/>
        <w:spacing w:before="0"/>
        <w:contextualSpacing/>
        <w:mirrorIndents/>
        <w:rPr>
          <w:rFonts w:ascii="Times New Roman" w:hAnsi="Times New Roman" w:cs="Times New Roman"/>
          <w:color w:val="000000"/>
          <w:sz w:val="24"/>
          <w:szCs w:val="24"/>
          <w:highlight w:val="white"/>
        </w:rPr>
      </w:pPr>
    </w:p>
    <w:p w14:paraId="095895CB" w14:textId="77777777" w:rsidR="00B44D7B" w:rsidRPr="00F16B9C" w:rsidRDefault="00B44D7B" w:rsidP="00F16B9C">
      <w:pPr>
        <w:contextualSpacing/>
        <w:mirrorIndents/>
        <w:rPr>
          <w:rFonts w:ascii="Times New Roman" w:hAnsi="Times New Roman" w:cs="Times New Roman"/>
          <w:sz w:val="24"/>
          <w:szCs w:val="24"/>
          <w:highlight w:val="white"/>
        </w:rPr>
      </w:pPr>
    </w:p>
    <w:p w14:paraId="2677446B" w14:textId="77777777" w:rsidR="00B44D7B" w:rsidRPr="00F16B9C" w:rsidRDefault="00B44D7B" w:rsidP="00F16B9C">
      <w:pPr>
        <w:contextualSpacing/>
        <w:mirrorIndents/>
        <w:rPr>
          <w:rFonts w:ascii="Times New Roman" w:hAnsi="Times New Roman" w:cs="Times New Roman"/>
          <w:sz w:val="24"/>
          <w:szCs w:val="24"/>
          <w:highlight w:val="white"/>
        </w:rPr>
      </w:pPr>
    </w:p>
    <w:p w14:paraId="48889523" w14:textId="77777777" w:rsidR="00B44D7B" w:rsidRPr="00F16B9C" w:rsidRDefault="00B44D7B" w:rsidP="00F16B9C">
      <w:pPr>
        <w:contextualSpacing/>
        <w:mirrorIndents/>
        <w:rPr>
          <w:rFonts w:ascii="Times New Roman" w:hAnsi="Times New Roman" w:cs="Times New Roman"/>
          <w:sz w:val="24"/>
          <w:szCs w:val="24"/>
          <w:highlight w:val="white"/>
        </w:rPr>
      </w:pPr>
    </w:p>
    <w:p w14:paraId="3ACE3881" w14:textId="77777777" w:rsidR="00B44D7B" w:rsidRPr="00F16B9C" w:rsidRDefault="00B44D7B" w:rsidP="00F16B9C">
      <w:pPr>
        <w:contextualSpacing/>
        <w:mirrorIndents/>
        <w:rPr>
          <w:rFonts w:ascii="Times New Roman" w:hAnsi="Times New Roman" w:cs="Times New Roman"/>
          <w:sz w:val="24"/>
          <w:szCs w:val="24"/>
          <w:highlight w:val="white"/>
        </w:rPr>
      </w:pPr>
    </w:p>
    <w:p w14:paraId="145A9012" w14:textId="77777777" w:rsidR="00B44D7B" w:rsidRPr="00F16B9C" w:rsidRDefault="00B44D7B" w:rsidP="00F16B9C">
      <w:pPr>
        <w:contextualSpacing/>
        <w:mirrorIndents/>
        <w:rPr>
          <w:rFonts w:ascii="Times New Roman" w:hAnsi="Times New Roman" w:cs="Times New Roman"/>
          <w:sz w:val="24"/>
          <w:szCs w:val="24"/>
          <w:highlight w:val="white"/>
        </w:rPr>
      </w:pPr>
      <w:r w:rsidRPr="00F16B9C">
        <w:rPr>
          <w:rFonts w:ascii="Times New Roman" w:hAnsi="Times New Roman" w:cs="Times New Roman"/>
          <w:sz w:val="24"/>
          <w:szCs w:val="24"/>
          <w:highlight w:val="white"/>
        </w:rPr>
        <w:t>Niterói, Rio de Janeiro, Brasil 2022</w:t>
      </w:r>
      <w:r w:rsidRPr="00F16B9C">
        <w:rPr>
          <w:rFonts w:ascii="Times New Roman" w:hAnsi="Times New Roman" w:cs="Times New Roman"/>
          <w:b/>
          <w:bCs/>
          <w:sz w:val="24"/>
          <w:szCs w:val="24"/>
        </w:rPr>
        <w:br w:type="page"/>
      </w:r>
    </w:p>
    <w:p w14:paraId="7155C8E5" w14:textId="77777777" w:rsidR="00B44D7B" w:rsidRPr="00F16B9C" w:rsidRDefault="00B44D7B" w:rsidP="00F16B9C">
      <w:pPr>
        <w:contextualSpacing/>
        <w:mirrorIndents/>
        <w:rPr>
          <w:rFonts w:ascii="Times New Roman" w:hAnsi="Times New Roman" w:cs="Times New Roman"/>
          <w:b/>
          <w:bCs/>
          <w:sz w:val="24"/>
          <w:szCs w:val="24"/>
        </w:rPr>
      </w:pPr>
      <w:r w:rsidRPr="00F16B9C">
        <w:rPr>
          <w:rFonts w:ascii="Times New Roman" w:hAnsi="Times New Roman" w:cs="Times New Roman"/>
          <w:b/>
          <w:bCs/>
          <w:sz w:val="24"/>
          <w:szCs w:val="24"/>
        </w:rPr>
        <w:lastRenderedPageBreak/>
        <w:t>CSID</w:t>
      </w:r>
    </w:p>
    <w:p w14:paraId="0308E88A" w14:textId="77777777" w:rsidR="00B44D7B" w:rsidRPr="00F16B9C" w:rsidRDefault="00B44D7B" w:rsidP="00F16B9C">
      <w:pPr>
        <w:contextualSpacing/>
        <w:mirrorIndents/>
        <w:rPr>
          <w:rFonts w:ascii="Times New Roman" w:hAnsi="Times New Roman" w:cs="Times New Roman"/>
          <w:b/>
          <w:bCs/>
          <w:sz w:val="24"/>
          <w:szCs w:val="24"/>
        </w:rPr>
      </w:pPr>
      <w:r w:rsidRPr="00F16B9C">
        <w:rPr>
          <w:rFonts w:ascii="Times New Roman" w:hAnsi="Times New Roman" w:cs="Times New Roman"/>
          <w:b/>
          <w:bCs/>
          <w:sz w:val="24"/>
          <w:szCs w:val="24"/>
        </w:rPr>
        <w:t>–</w:t>
      </w:r>
    </w:p>
    <w:p w14:paraId="07CDA69D" w14:textId="77777777" w:rsidR="00B44D7B" w:rsidRPr="00834E1C" w:rsidRDefault="00B44D7B" w:rsidP="00F16B9C">
      <w:pPr>
        <w:contextualSpacing/>
        <w:mirrorIndents/>
        <w:rPr>
          <w:rFonts w:ascii="Times New Roman" w:hAnsi="Times New Roman" w:cs="Times New Roman"/>
          <w:sz w:val="24"/>
          <w:szCs w:val="24"/>
        </w:rPr>
      </w:pPr>
      <w:r w:rsidRPr="00834E1C">
        <w:rPr>
          <w:rFonts w:ascii="Times New Roman" w:hAnsi="Times New Roman" w:cs="Times New Roman"/>
          <w:sz w:val="24"/>
          <w:szCs w:val="24"/>
        </w:rPr>
        <w:t xml:space="preserve">Controle de Serviço de Infraestrutura de </w:t>
      </w:r>
      <w:proofErr w:type="spellStart"/>
      <w:r w:rsidRPr="00834E1C">
        <w:rPr>
          <w:rFonts w:ascii="Times New Roman" w:hAnsi="Times New Roman" w:cs="Times New Roman"/>
          <w:sz w:val="24"/>
          <w:szCs w:val="24"/>
        </w:rPr>
        <w:t>Docagem</w:t>
      </w:r>
      <w:proofErr w:type="spellEnd"/>
    </w:p>
    <w:p w14:paraId="777D9C84" w14:textId="77777777" w:rsidR="00B44D7B" w:rsidRPr="00F16B9C" w:rsidRDefault="00B44D7B" w:rsidP="00F16B9C">
      <w:pPr>
        <w:contextualSpacing/>
        <w:mirrorIndents/>
        <w:rPr>
          <w:rFonts w:ascii="Times New Roman" w:hAnsi="Times New Roman" w:cs="Times New Roman"/>
          <w:sz w:val="24"/>
          <w:szCs w:val="24"/>
        </w:rPr>
      </w:pPr>
      <w:r w:rsidRPr="00F16B9C">
        <w:rPr>
          <w:rFonts w:ascii="Times New Roman" w:hAnsi="Times New Roman" w:cs="Times New Roman"/>
          <w:sz w:val="24"/>
          <w:szCs w:val="24"/>
        </w:rPr>
        <w:t>Gabriel Relva Moreira – 201902344863.</w:t>
      </w:r>
    </w:p>
    <w:p w14:paraId="28EA6FBA" w14:textId="77777777" w:rsidR="00B44D7B" w:rsidRPr="00F16B9C" w:rsidRDefault="00B44D7B" w:rsidP="00F16B9C">
      <w:pPr>
        <w:contextualSpacing/>
        <w:mirrorIndents/>
        <w:rPr>
          <w:rFonts w:ascii="Times New Roman" w:hAnsi="Times New Roman" w:cs="Times New Roman"/>
          <w:sz w:val="24"/>
          <w:szCs w:val="24"/>
        </w:rPr>
      </w:pPr>
      <w:r w:rsidRPr="00F16B9C">
        <w:rPr>
          <w:rFonts w:ascii="Times New Roman" w:hAnsi="Times New Roman" w:cs="Times New Roman"/>
          <w:sz w:val="24"/>
          <w:szCs w:val="24"/>
        </w:rPr>
        <w:t>Caio Leal Fonseca – 201808263308.</w:t>
      </w:r>
    </w:p>
    <w:p w14:paraId="44CCFFF9" w14:textId="77777777" w:rsidR="00B44D7B" w:rsidRPr="00F16B9C" w:rsidRDefault="00B44D7B" w:rsidP="00F16B9C">
      <w:pPr>
        <w:contextualSpacing/>
        <w:mirrorIndents/>
        <w:rPr>
          <w:rFonts w:ascii="Times New Roman" w:hAnsi="Times New Roman" w:cs="Times New Roman"/>
          <w:sz w:val="24"/>
          <w:szCs w:val="24"/>
        </w:rPr>
      </w:pPr>
      <w:r w:rsidRPr="00F16B9C">
        <w:rPr>
          <w:rFonts w:ascii="Times New Roman" w:hAnsi="Times New Roman" w:cs="Times New Roman"/>
          <w:color w:val="000000"/>
          <w:sz w:val="24"/>
          <w:szCs w:val="24"/>
          <w:highlight w:val="white"/>
        </w:rPr>
        <w:t>Daniel Goulart e Silva – 201701218224.</w:t>
      </w:r>
    </w:p>
    <w:p w14:paraId="0784BF4A" w14:textId="77777777" w:rsidR="00B44D7B" w:rsidRPr="00F16B9C" w:rsidRDefault="00B44D7B" w:rsidP="00F16B9C">
      <w:pPr>
        <w:contextualSpacing/>
        <w:mirrorIndents/>
        <w:rPr>
          <w:rFonts w:ascii="Times New Roman" w:hAnsi="Times New Roman" w:cs="Times New Roman"/>
          <w:sz w:val="24"/>
          <w:szCs w:val="24"/>
        </w:rPr>
      </w:pPr>
    </w:p>
    <w:p w14:paraId="0AAB2678" w14:textId="77777777" w:rsidR="00B44D7B" w:rsidRPr="00F16B9C" w:rsidRDefault="00B44D7B" w:rsidP="00F16B9C">
      <w:pPr>
        <w:contextualSpacing/>
        <w:mirrorIndents/>
        <w:rPr>
          <w:rFonts w:ascii="Times New Roman" w:hAnsi="Times New Roman" w:cs="Times New Roman"/>
          <w:sz w:val="24"/>
          <w:szCs w:val="24"/>
        </w:rPr>
      </w:pPr>
    </w:p>
    <w:p w14:paraId="62EF7FFD" w14:textId="77777777" w:rsidR="00B44D7B" w:rsidRPr="00F16B9C" w:rsidRDefault="00B44D7B" w:rsidP="00F16B9C">
      <w:pPr>
        <w:contextualSpacing/>
        <w:mirrorIndents/>
        <w:rPr>
          <w:rFonts w:ascii="Times New Roman" w:hAnsi="Times New Roman" w:cs="Times New Roman"/>
          <w:sz w:val="24"/>
          <w:szCs w:val="24"/>
        </w:rPr>
      </w:pPr>
    </w:p>
    <w:p w14:paraId="190E082B" w14:textId="77777777" w:rsidR="00B44D7B" w:rsidRPr="00F16B9C" w:rsidRDefault="00B44D7B" w:rsidP="00F16B9C">
      <w:pPr>
        <w:contextualSpacing/>
        <w:mirrorIndents/>
        <w:rPr>
          <w:rFonts w:ascii="Times New Roman" w:hAnsi="Times New Roman" w:cs="Times New Roman"/>
          <w:sz w:val="24"/>
          <w:szCs w:val="24"/>
        </w:rPr>
      </w:pPr>
    </w:p>
    <w:p w14:paraId="4A5C2BBE" w14:textId="77777777" w:rsidR="00B44D7B" w:rsidRPr="00F16B9C" w:rsidRDefault="00B44D7B" w:rsidP="00F16B9C">
      <w:pPr>
        <w:contextualSpacing/>
        <w:mirrorIndents/>
        <w:rPr>
          <w:rFonts w:ascii="Times New Roman" w:hAnsi="Times New Roman" w:cs="Times New Roman"/>
          <w:sz w:val="24"/>
          <w:szCs w:val="24"/>
        </w:rPr>
      </w:pPr>
    </w:p>
    <w:p w14:paraId="4D06F4DC" w14:textId="77777777" w:rsidR="00B44D7B" w:rsidRPr="00F16B9C" w:rsidRDefault="00B44D7B" w:rsidP="00F16B9C">
      <w:pPr>
        <w:contextualSpacing/>
        <w:mirrorIndents/>
        <w:rPr>
          <w:rFonts w:ascii="Times New Roman" w:hAnsi="Times New Roman" w:cs="Times New Roman"/>
          <w:sz w:val="24"/>
          <w:szCs w:val="24"/>
        </w:rPr>
      </w:pPr>
    </w:p>
    <w:p w14:paraId="1EEC77C9" w14:textId="77777777" w:rsidR="00B44D7B" w:rsidRPr="00F16B9C" w:rsidRDefault="00B44D7B" w:rsidP="00F16B9C">
      <w:pPr>
        <w:contextualSpacing/>
        <w:mirrorIndents/>
        <w:rPr>
          <w:rFonts w:ascii="Times New Roman" w:hAnsi="Times New Roman" w:cs="Times New Roman"/>
          <w:sz w:val="24"/>
          <w:szCs w:val="24"/>
        </w:rPr>
      </w:pPr>
    </w:p>
    <w:p w14:paraId="70BC2804" w14:textId="77777777" w:rsidR="00B44D7B" w:rsidRPr="00F16B9C" w:rsidRDefault="00B44D7B" w:rsidP="00F16B9C">
      <w:pPr>
        <w:contextualSpacing/>
        <w:mirrorIndents/>
        <w:rPr>
          <w:rFonts w:ascii="Times New Roman" w:hAnsi="Times New Roman" w:cs="Times New Roman"/>
          <w:sz w:val="24"/>
          <w:szCs w:val="24"/>
        </w:rPr>
      </w:pPr>
    </w:p>
    <w:p w14:paraId="7D582506" w14:textId="77777777" w:rsidR="00B44D7B" w:rsidRPr="00F16B9C" w:rsidRDefault="00B44D7B" w:rsidP="00834E1C">
      <w:pPr>
        <w:ind w:right="4251"/>
        <w:contextualSpacing/>
        <w:mirrorIndents/>
        <w:jc w:val="both"/>
        <w:rPr>
          <w:rFonts w:ascii="Times New Roman" w:hAnsi="Times New Roman" w:cs="Times New Roman"/>
          <w:sz w:val="24"/>
          <w:szCs w:val="24"/>
        </w:rPr>
      </w:pPr>
      <w:commentRangeStart w:id="1"/>
      <w:r w:rsidRPr="00F16B9C">
        <w:rPr>
          <w:rStyle w:val="normaltextrun"/>
          <w:rFonts w:ascii="Times New Roman" w:hAnsi="Times New Roman" w:cs="Times New Roman"/>
          <w:color w:val="000000"/>
          <w:sz w:val="24"/>
          <w:szCs w:val="24"/>
          <w:shd w:val="clear" w:color="auto" w:fill="FFFFFF"/>
        </w:rPr>
        <w:t>Trabalho de projeto final submetido ao corpo docente da Universidade Estácio de Sá como requisito parcial para obtenção de grau no curso de Bacharelado em Sistemas de Informação. </w:t>
      </w:r>
      <w:r w:rsidRPr="00F16B9C">
        <w:rPr>
          <w:rStyle w:val="eop"/>
          <w:rFonts w:ascii="Times New Roman" w:hAnsi="Times New Roman" w:cs="Times New Roman"/>
          <w:color w:val="000000"/>
          <w:sz w:val="24"/>
          <w:szCs w:val="24"/>
          <w:shd w:val="clear" w:color="auto" w:fill="FFFFFF"/>
        </w:rPr>
        <w:t> </w:t>
      </w:r>
      <w:commentRangeEnd w:id="1"/>
      <w:r w:rsidRPr="00F16B9C">
        <w:rPr>
          <w:rStyle w:val="Refdecomentrio"/>
          <w:rFonts w:ascii="Times New Roman" w:hAnsi="Times New Roman" w:cs="Times New Roman"/>
          <w:sz w:val="24"/>
          <w:szCs w:val="24"/>
        </w:rPr>
        <w:commentReference w:id="1"/>
      </w:r>
    </w:p>
    <w:p w14:paraId="399155E2" w14:textId="77777777" w:rsidR="00B44D7B" w:rsidRPr="00F16B9C" w:rsidRDefault="00B44D7B" w:rsidP="00F16B9C">
      <w:pPr>
        <w:contextualSpacing/>
        <w:mirrorIndents/>
        <w:rPr>
          <w:rFonts w:ascii="Times New Roman" w:hAnsi="Times New Roman" w:cs="Times New Roman"/>
          <w:sz w:val="24"/>
          <w:szCs w:val="24"/>
        </w:rPr>
      </w:pPr>
    </w:p>
    <w:p w14:paraId="17989EF0" w14:textId="77777777" w:rsidR="00B44D7B" w:rsidRPr="00F16B9C" w:rsidRDefault="00B44D7B" w:rsidP="00F16B9C">
      <w:pPr>
        <w:contextualSpacing/>
        <w:mirrorIndents/>
        <w:rPr>
          <w:rFonts w:ascii="Times New Roman" w:hAnsi="Times New Roman" w:cs="Times New Roman"/>
          <w:sz w:val="24"/>
          <w:szCs w:val="24"/>
        </w:rPr>
      </w:pPr>
    </w:p>
    <w:p w14:paraId="55161CE0" w14:textId="77777777" w:rsidR="00B44D7B" w:rsidRPr="00F16B9C" w:rsidRDefault="00B44D7B" w:rsidP="00F16B9C">
      <w:pPr>
        <w:contextualSpacing/>
        <w:mirrorIndents/>
        <w:rPr>
          <w:rFonts w:ascii="Times New Roman" w:hAnsi="Times New Roman" w:cs="Times New Roman"/>
          <w:sz w:val="24"/>
          <w:szCs w:val="24"/>
        </w:rPr>
      </w:pPr>
    </w:p>
    <w:p w14:paraId="4C5EA659" w14:textId="77777777" w:rsidR="00B44D7B" w:rsidRPr="00F16B9C" w:rsidRDefault="00B44D7B" w:rsidP="00F16B9C">
      <w:pPr>
        <w:contextualSpacing/>
        <w:mirrorIndents/>
        <w:rPr>
          <w:rFonts w:ascii="Times New Roman" w:hAnsi="Times New Roman" w:cs="Times New Roman"/>
          <w:sz w:val="24"/>
          <w:szCs w:val="24"/>
        </w:rPr>
      </w:pPr>
    </w:p>
    <w:p w14:paraId="66209087" w14:textId="77777777" w:rsidR="00B44D7B" w:rsidRPr="00F16B9C" w:rsidRDefault="00B44D7B" w:rsidP="00F16B9C">
      <w:pPr>
        <w:contextualSpacing/>
        <w:mirrorIndents/>
        <w:rPr>
          <w:rFonts w:ascii="Times New Roman" w:hAnsi="Times New Roman" w:cs="Times New Roman"/>
          <w:sz w:val="24"/>
          <w:szCs w:val="24"/>
        </w:rPr>
      </w:pPr>
    </w:p>
    <w:p w14:paraId="0A556FFA" w14:textId="77777777" w:rsidR="00B44D7B" w:rsidRPr="00F16B9C" w:rsidRDefault="00B44D7B" w:rsidP="00F16B9C">
      <w:pPr>
        <w:contextualSpacing/>
        <w:mirrorIndents/>
        <w:rPr>
          <w:rFonts w:ascii="Times New Roman" w:hAnsi="Times New Roman" w:cs="Times New Roman"/>
          <w:sz w:val="24"/>
          <w:szCs w:val="24"/>
        </w:rPr>
      </w:pPr>
    </w:p>
    <w:p w14:paraId="0AB570A3" w14:textId="77777777" w:rsidR="00B44D7B" w:rsidRPr="00F16B9C" w:rsidRDefault="00B44D7B" w:rsidP="00F16B9C">
      <w:pPr>
        <w:contextualSpacing/>
        <w:mirrorIndents/>
        <w:rPr>
          <w:rFonts w:ascii="Times New Roman" w:hAnsi="Times New Roman" w:cs="Times New Roman"/>
          <w:sz w:val="24"/>
          <w:szCs w:val="24"/>
        </w:rPr>
      </w:pPr>
    </w:p>
    <w:p w14:paraId="6DAED423" w14:textId="77777777" w:rsidR="00B44D7B" w:rsidRPr="00F16B9C" w:rsidRDefault="00B44D7B" w:rsidP="00F16B9C">
      <w:pPr>
        <w:contextualSpacing/>
        <w:mirrorIndents/>
        <w:rPr>
          <w:rFonts w:ascii="Times New Roman" w:hAnsi="Times New Roman" w:cs="Times New Roman"/>
          <w:sz w:val="24"/>
          <w:szCs w:val="24"/>
        </w:rPr>
      </w:pPr>
    </w:p>
    <w:p w14:paraId="670D2206" w14:textId="77777777" w:rsidR="00B44D7B" w:rsidRPr="00F16B9C" w:rsidRDefault="00B44D7B" w:rsidP="00F16B9C">
      <w:pPr>
        <w:contextualSpacing/>
        <w:mirrorIndents/>
        <w:rPr>
          <w:rFonts w:ascii="Times New Roman" w:hAnsi="Times New Roman" w:cs="Times New Roman"/>
          <w:sz w:val="24"/>
          <w:szCs w:val="24"/>
        </w:rPr>
      </w:pPr>
    </w:p>
    <w:p w14:paraId="7DDF1BD0" w14:textId="77777777" w:rsidR="00B44D7B" w:rsidRPr="00F16B9C" w:rsidRDefault="00B44D7B" w:rsidP="00F16B9C">
      <w:pPr>
        <w:contextualSpacing/>
        <w:mirrorIndents/>
        <w:rPr>
          <w:rFonts w:ascii="Times New Roman" w:hAnsi="Times New Roman" w:cs="Times New Roman"/>
          <w:sz w:val="24"/>
          <w:szCs w:val="24"/>
        </w:rPr>
      </w:pPr>
    </w:p>
    <w:p w14:paraId="733B0062" w14:textId="77777777" w:rsidR="00B44D7B" w:rsidRPr="00F16B9C" w:rsidRDefault="00B44D7B" w:rsidP="00F16B9C">
      <w:pPr>
        <w:contextualSpacing/>
        <w:mirrorIndents/>
        <w:rPr>
          <w:rFonts w:ascii="Times New Roman" w:hAnsi="Times New Roman" w:cs="Times New Roman"/>
          <w:sz w:val="24"/>
          <w:szCs w:val="24"/>
        </w:rPr>
      </w:pPr>
    </w:p>
    <w:p w14:paraId="398A9953" w14:textId="77777777" w:rsidR="00B44D7B" w:rsidRPr="00F16B9C" w:rsidRDefault="00B44D7B" w:rsidP="00F16B9C">
      <w:pPr>
        <w:contextualSpacing/>
        <w:mirrorIndents/>
        <w:rPr>
          <w:rFonts w:ascii="Times New Roman" w:hAnsi="Times New Roman" w:cs="Times New Roman"/>
          <w:sz w:val="24"/>
          <w:szCs w:val="24"/>
        </w:rPr>
      </w:pPr>
    </w:p>
    <w:p w14:paraId="1528EA62" w14:textId="77777777" w:rsidR="00B44D7B" w:rsidRPr="00F16B9C" w:rsidRDefault="00B44D7B" w:rsidP="00F16B9C">
      <w:pPr>
        <w:contextualSpacing/>
        <w:mirrorIndents/>
        <w:rPr>
          <w:rFonts w:ascii="Times New Roman" w:hAnsi="Times New Roman" w:cs="Times New Roman"/>
          <w:sz w:val="24"/>
          <w:szCs w:val="24"/>
        </w:rPr>
      </w:pPr>
    </w:p>
    <w:p w14:paraId="5DB47449" w14:textId="77777777" w:rsidR="00B44D7B" w:rsidRPr="00F16B9C" w:rsidRDefault="00B44D7B" w:rsidP="00F16B9C">
      <w:pPr>
        <w:contextualSpacing/>
        <w:mirrorIndents/>
        <w:rPr>
          <w:rFonts w:ascii="Times New Roman" w:hAnsi="Times New Roman" w:cs="Times New Roman"/>
          <w:sz w:val="24"/>
          <w:szCs w:val="24"/>
          <w:highlight w:val="white"/>
        </w:rPr>
      </w:pPr>
    </w:p>
    <w:p w14:paraId="6EDE07AF" w14:textId="11B09472" w:rsidR="00B44D7B" w:rsidRPr="00F16B9C" w:rsidRDefault="00B44D7B" w:rsidP="00F16B9C">
      <w:pPr>
        <w:contextualSpacing/>
        <w:mirrorIndents/>
        <w:rPr>
          <w:rFonts w:ascii="Times New Roman" w:hAnsi="Times New Roman" w:cs="Times New Roman"/>
          <w:sz w:val="24"/>
          <w:szCs w:val="24"/>
        </w:rPr>
      </w:pPr>
      <w:r w:rsidRPr="00F16B9C">
        <w:rPr>
          <w:rFonts w:ascii="Times New Roman" w:hAnsi="Times New Roman" w:cs="Times New Roman"/>
          <w:sz w:val="24"/>
          <w:szCs w:val="24"/>
          <w:highlight w:val="white"/>
        </w:rPr>
        <w:t>Niterói, Rio de Janeiro, Brasil 2022</w:t>
      </w:r>
    </w:p>
    <w:p w14:paraId="478CF915" w14:textId="77777777" w:rsidR="00834E1C" w:rsidRPr="00F16B9C" w:rsidRDefault="00834E1C" w:rsidP="00834E1C">
      <w:pPr>
        <w:contextualSpacing/>
        <w:mirrorIndents/>
        <w:rPr>
          <w:rFonts w:ascii="Times New Roman" w:hAnsi="Times New Roman" w:cs="Times New Roman"/>
          <w:b/>
          <w:bCs/>
          <w:sz w:val="24"/>
          <w:szCs w:val="24"/>
        </w:rPr>
      </w:pPr>
      <w:r w:rsidRPr="00F16B9C">
        <w:rPr>
          <w:rFonts w:ascii="Times New Roman" w:hAnsi="Times New Roman" w:cs="Times New Roman"/>
          <w:b/>
          <w:bCs/>
          <w:sz w:val="24"/>
          <w:szCs w:val="24"/>
        </w:rPr>
        <w:lastRenderedPageBreak/>
        <w:t>CSID</w:t>
      </w:r>
    </w:p>
    <w:p w14:paraId="063C8841" w14:textId="77777777" w:rsidR="00834E1C" w:rsidRPr="00F16B9C" w:rsidRDefault="00834E1C" w:rsidP="00834E1C">
      <w:pPr>
        <w:contextualSpacing/>
        <w:mirrorIndents/>
        <w:rPr>
          <w:rFonts w:ascii="Times New Roman" w:hAnsi="Times New Roman" w:cs="Times New Roman"/>
          <w:b/>
          <w:bCs/>
          <w:sz w:val="24"/>
          <w:szCs w:val="24"/>
        </w:rPr>
      </w:pPr>
      <w:r w:rsidRPr="00F16B9C">
        <w:rPr>
          <w:rFonts w:ascii="Times New Roman" w:hAnsi="Times New Roman" w:cs="Times New Roman"/>
          <w:b/>
          <w:bCs/>
          <w:sz w:val="24"/>
          <w:szCs w:val="24"/>
        </w:rPr>
        <w:t>–</w:t>
      </w:r>
    </w:p>
    <w:p w14:paraId="5B43CF1F" w14:textId="77777777" w:rsidR="00834E1C" w:rsidRPr="00834E1C" w:rsidRDefault="00834E1C" w:rsidP="00834E1C">
      <w:pPr>
        <w:contextualSpacing/>
        <w:mirrorIndents/>
        <w:rPr>
          <w:rFonts w:ascii="Times New Roman" w:hAnsi="Times New Roman" w:cs="Times New Roman"/>
          <w:sz w:val="24"/>
          <w:szCs w:val="24"/>
        </w:rPr>
      </w:pPr>
      <w:r w:rsidRPr="00834E1C">
        <w:rPr>
          <w:rFonts w:ascii="Times New Roman" w:hAnsi="Times New Roman" w:cs="Times New Roman"/>
          <w:sz w:val="24"/>
          <w:szCs w:val="24"/>
        </w:rPr>
        <w:t xml:space="preserve">Controle de Serviço de Infraestrutura de </w:t>
      </w:r>
      <w:proofErr w:type="spellStart"/>
      <w:r w:rsidRPr="00834E1C">
        <w:rPr>
          <w:rFonts w:ascii="Times New Roman" w:hAnsi="Times New Roman" w:cs="Times New Roman"/>
          <w:sz w:val="24"/>
          <w:szCs w:val="24"/>
        </w:rPr>
        <w:t>Docagem</w:t>
      </w:r>
      <w:proofErr w:type="spellEnd"/>
    </w:p>
    <w:p w14:paraId="56D9A561" w14:textId="18906970" w:rsidR="00B44D7B" w:rsidRDefault="00B44D7B" w:rsidP="00F16B9C">
      <w:pPr>
        <w:contextualSpacing/>
        <w:mirrorIndents/>
        <w:rPr>
          <w:rFonts w:ascii="Times New Roman" w:hAnsi="Times New Roman" w:cs="Times New Roman"/>
          <w:sz w:val="24"/>
          <w:szCs w:val="24"/>
          <w:highlight w:val="white"/>
        </w:rPr>
      </w:pPr>
    </w:p>
    <w:p w14:paraId="7729AEDF" w14:textId="77777777" w:rsidR="00834E1C" w:rsidRPr="00F16B9C" w:rsidRDefault="00834E1C" w:rsidP="00F16B9C">
      <w:pPr>
        <w:contextualSpacing/>
        <w:mirrorIndents/>
        <w:rPr>
          <w:rFonts w:ascii="Times New Roman" w:hAnsi="Times New Roman" w:cs="Times New Roman"/>
          <w:sz w:val="24"/>
          <w:szCs w:val="24"/>
          <w:highlight w:val="white"/>
        </w:rPr>
      </w:pPr>
    </w:p>
    <w:p w14:paraId="76AA6E26" w14:textId="3E3BA671" w:rsidR="00B44D7B" w:rsidRPr="00F16B9C" w:rsidRDefault="00B44D7B" w:rsidP="00834E1C">
      <w:pPr>
        <w:ind w:left="4962"/>
        <w:contextualSpacing/>
        <w:mirrorIndents/>
        <w:jc w:val="both"/>
        <w:rPr>
          <w:rFonts w:ascii="Times New Roman" w:hAnsi="Times New Roman" w:cs="Times New Roman"/>
          <w:sz w:val="24"/>
          <w:szCs w:val="24"/>
        </w:rPr>
      </w:pPr>
      <w:r w:rsidRPr="00F16B9C">
        <w:rPr>
          <w:rStyle w:val="normaltextrun"/>
          <w:rFonts w:ascii="Times New Roman" w:hAnsi="Times New Roman" w:cs="Times New Roman"/>
          <w:color w:val="000000"/>
          <w:sz w:val="24"/>
          <w:szCs w:val="24"/>
          <w:shd w:val="clear" w:color="auto" w:fill="FFFFFF"/>
        </w:rPr>
        <w:t>Relatório final, apresentado a Universidade Estácio de Sá, como parte das exigências para a obtenção do título de Graduação.</w:t>
      </w:r>
    </w:p>
    <w:p w14:paraId="0350A7F0" w14:textId="77777777" w:rsidR="00B44D7B" w:rsidRPr="00F16B9C" w:rsidRDefault="00B44D7B" w:rsidP="00F16B9C">
      <w:pPr>
        <w:contextualSpacing/>
        <w:mirrorIndents/>
        <w:rPr>
          <w:rFonts w:ascii="Times New Roman" w:hAnsi="Times New Roman" w:cs="Times New Roman"/>
          <w:sz w:val="24"/>
          <w:szCs w:val="24"/>
        </w:rPr>
      </w:pPr>
    </w:p>
    <w:p w14:paraId="7D7087A9" w14:textId="77777777" w:rsidR="00B44D7B" w:rsidRPr="00F16B9C" w:rsidRDefault="00B44D7B" w:rsidP="00F16B9C">
      <w:pPr>
        <w:contextualSpacing/>
        <w:mirrorIndents/>
        <w:rPr>
          <w:rFonts w:ascii="Times New Roman" w:hAnsi="Times New Roman" w:cs="Times New Roman"/>
          <w:sz w:val="24"/>
          <w:szCs w:val="24"/>
        </w:rPr>
      </w:pPr>
    </w:p>
    <w:p w14:paraId="61115F1F" w14:textId="77777777" w:rsidR="00B44D7B" w:rsidRPr="00F16B9C" w:rsidRDefault="00B44D7B" w:rsidP="00F16B9C">
      <w:pPr>
        <w:contextualSpacing/>
        <w:mirrorIndents/>
        <w:rPr>
          <w:rFonts w:ascii="Times New Roman" w:hAnsi="Times New Roman" w:cs="Times New Roman"/>
          <w:sz w:val="24"/>
          <w:szCs w:val="24"/>
        </w:rPr>
      </w:pPr>
    </w:p>
    <w:p w14:paraId="727B047F" w14:textId="77777777" w:rsidR="00B44D7B" w:rsidRPr="00F16B9C" w:rsidRDefault="00B44D7B" w:rsidP="00F16B9C">
      <w:pPr>
        <w:contextualSpacing/>
        <w:mirrorIndents/>
        <w:rPr>
          <w:rFonts w:ascii="Times New Roman" w:hAnsi="Times New Roman" w:cs="Times New Roman"/>
          <w:sz w:val="24"/>
          <w:szCs w:val="24"/>
        </w:rPr>
      </w:pPr>
    </w:p>
    <w:p w14:paraId="74686CFA" w14:textId="77777777" w:rsidR="00B44D7B" w:rsidRPr="00F16B9C" w:rsidRDefault="00B44D7B" w:rsidP="00F16B9C">
      <w:pPr>
        <w:contextualSpacing/>
        <w:mirrorIndents/>
        <w:rPr>
          <w:rFonts w:ascii="Times New Roman" w:hAnsi="Times New Roman" w:cs="Times New Roman"/>
          <w:sz w:val="24"/>
          <w:szCs w:val="24"/>
        </w:rPr>
      </w:pPr>
    </w:p>
    <w:p w14:paraId="6529A1F0" w14:textId="77777777" w:rsidR="00B44D7B" w:rsidRPr="00F16B9C" w:rsidRDefault="00B44D7B" w:rsidP="00F16B9C">
      <w:pPr>
        <w:contextualSpacing/>
        <w:mirrorIndents/>
        <w:rPr>
          <w:rFonts w:ascii="Times New Roman" w:hAnsi="Times New Roman" w:cs="Times New Roman"/>
          <w:sz w:val="24"/>
          <w:szCs w:val="24"/>
        </w:rPr>
      </w:pPr>
    </w:p>
    <w:p w14:paraId="09365C6B" w14:textId="116D0C67" w:rsidR="00B44D7B" w:rsidRPr="00F16B9C" w:rsidRDefault="00B44D7B" w:rsidP="00F16B9C">
      <w:pPr>
        <w:pStyle w:val="paragraph"/>
        <w:spacing w:before="0" w:beforeAutospacing="0" w:after="0" w:afterAutospacing="0" w:line="360" w:lineRule="auto"/>
        <w:contextualSpacing/>
        <w:mirrorIndents/>
        <w:textAlignment w:val="baseline"/>
      </w:pPr>
      <w:r w:rsidRPr="00F16B9C">
        <w:rPr>
          <w:rStyle w:val="normaltextrun"/>
        </w:rPr>
        <w:t>Aprovada em 28 de novembro de 2022</w:t>
      </w:r>
    </w:p>
    <w:p w14:paraId="05841B63" w14:textId="1F818C9C" w:rsidR="00B44D7B" w:rsidRPr="00F16B9C" w:rsidRDefault="00B44D7B" w:rsidP="00F16B9C">
      <w:pPr>
        <w:pStyle w:val="paragraph"/>
        <w:spacing w:before="0" w:beforeAutospacing="0" w:after="0" w:afterAutospacing="0" w:line="360" w:lineRule="auto"/>
        <w:contextualSpacing/>
        <w:mirrorIndents/>
        <w:textAlignment w:val="baseline"/>
      </w:pPr>
    </w:p>
    <w:p w14:paraId="381B6661" w14:textId="47FBF132" w:rsidR="00B44D7B" w:rsidRPr="00F16B9C" w:rsidRDefault="00B44D7B" w:rsidP="00F16B9C">
      <w:pPr>
        <w:pStyle w:val="paragraph"/>
        <w:spacing w:before="0" w:beforeAutospacing="0" w:after="0" w:afterAutospacing="0" w:line="360" w:lineRule="auto"/>
        <w:contextualSpacing/>
        <w:mirrorIndents/>
        <w:textAlignment w:val="baseline"/>
      </w:pPr>
    </w:p>
    <w:p w14:paraId="0E3360AC" w14:textId="2760F1AB" w:rsidR="00B44D7B" w:rsidRPr="00F16B9C" w:rsidRDefault="00B44D7B" w:rsidP="00F16B9C">
      <w:pPr>
        <w:pStyle w:val="paragraph"/>
        <w:spacing w:before="0" w:beforeAutospacing="0" w:after="0" w:afterAutospacing="0" w:line="360" w:lineRule="auto"/>
        <w:contextualSpacing/>
        <w:mirrorIndents/>
        <w:textAlignment w:val="baseline"/>
      </w:pPr>
    </w:p>
    <w:p w14:paraId="64105A42" w14:textId="4D23F32E" w:rsidR="00B44D7B" w:rsidRPr="00F16B9C" w:rsidRDefault="00B44D7B" w:rsidP="00F16B9C">
      <w:pPr>
        <w:pStyle w:val="paragraph"/>
        <w:spacing w:before="0" w:beforeAutospacing="0" w:after="0" w:afterAutospacing="0" w:line="360" w:lineRule="auto"/>
        <w:contextualSpacing/>
        <w:mirrorIndents/>
        <w:textAlignment w:val="baseline"/>
      </w:pPr>
      <w:r w:rsidRPr="00F16B9C">
        <w:rPr>
          <w:rStyle w:val="normaltextrun"/>
        </w:rPr>
        <w:t>Banca Examinadora</w:t>
      </w:r>
    </w:p>
    <w:p w14:paraId="4A231802" w14:textId="2D6FBDFE" w:rsidR="00B44D7B" w:rsidRPr="00F16B9C" w:rsidRDefault="00B44D7B" w:rsidP="00834E1C">
      <w:pPr>
        <w:pStyle w:val="paragraph"/>
        <w:spacing w:before="0" w:beforeAutospacing="0" w:after="0" w:afterAutospacing="0" w:line="360" w:lineRule="auto"/>
        <w:ind w:firstLine="0"/>
        <w:contextualSpacing/>
        <w:mirrorIndents/>
        <w:jc w:val="both"/>
        <w:textAlignment w:val="baseline"/>
      </w:pPr>
    </w:p>
    <w:p w14:paraId="3F5CF15F" w14:textId="32D87957" w:rsidR="00B44D7B" w:rsidRPr="00F16B9C" w:rsidRDefault="00B44D7B" w:rsidP="00F16B9C">
      <w:pPr>
        <w:pStyle w:val="paragraph"/>
        <w:spacing w:before="0" w:beforeAutospacing="0" w:after="0" w:afterAutospacing="0" w:line="360" w:lineRule="auto"/>
        <w:contextualSpacing/>
        <w:mirrorIndents/>
        <w:textAlignment w:val="baseline"/>
      </w:pPr>
    </w:p>
    <w:p w14:paraId="6BA4B1E2" w14:textId="35B3BDB2" w:rsidR="00B44D7B" w:rsidRPr="00F16B9C" w:rsidRDefault="00B44D7B" w:rsidP="00F16B9C">
      <w:pPr>
        <w:pStyle w:val="paragraph"/>
        <w:spacing w:before="0" w:beforeAutospacing="0" w:after="0" w:afterAutospacing="0" w:line="360" w:lineRule="auto"/>
        <w:contextualSpacing/>
        <w:mirrorIndents/>
        <w:textAlignment w:val="baseline"/>
      </w:pPr>
      <w:r w:rsidRPr="00F16B9C">
        <w:rPr>
          <w:rStyle w:val="normaltextrun"/>
        </w:rPr>
        <w:t>Professor orientador - Raimundo Aguiar Xavier</w:t>
      </w:r>
    </w:p>
    <w:p w14:paraId="28492C48" w14:textId="4B812D41" w:rsidR="00B44D7B" w:rsidRPr="00F16B9C" w:rsidRDefault="00B44D7B" w:rsidP="00F16B9C">
      <w:pPr>
        <w:pStyle w:val="paragraph"/>
        <w:spacing w:before="0" w:beforeAutospacing="0" w:after="0" w:afterAutospacing="0" w:line="360" w:lineRule="auto"/>
        <w:contextualSpacing/>
        <w:mirrorIndents/>
        <w:textAlignment w:val="baseline"/>
      </w:pPr>
      <w:r w:rsidRPr="00F16B9C">
        <w:rPr>
          <w:rStyle w:val="normaltextrun"/>
        </w:rPr>
        <w:t>Universidade Estácio de Sá</w:t>
      </w:r>
    </w:p>
    <w:p w14:paraId="4D9A16C2" w14:textId="59146665" w:rsidR="00B44D7B" w:rsidRPr="00F16B9C" w:rsidRDefault="00B44D7B" w:rsidP="00834E1C">
      <w:pPr>
        <w:pStyle w:val="paragraph"/>
        <w:spacing w:before="0" w:beforeAutospacing="0" w:after="0" w:afterAutospacing="0" w:line="360" w:lineRule="auto"/>
        <w:contextualSpacing/>
        <w:mirrorIndents/>
        <w:textAlignment w:val="baseline"/>
      </w:pPr>
      <w:proofErr w:type="spellStart"/>
      <w:r w:rsidRPr="00F16B9C">
        <w:rPr>
          <w:rStyle w:val="normaltextrun"/>
        </w:rPr>
        <w:t>M.Sc</w:t>
      </w:r>
      <w:proofErr w:type="spellEnd"/>
      <w:r w:rsidRPr="00F16B9C">
        <w:rPr>
          <w:rStyle w:val="normaltextrun"/>
        </w:rPr>
        <w:t xml:space="preserve"> - UFRJ – Universidade Federal do Rio de Janeiro</w:t>
      </w:r>
    </w:p>
    <w:p w14:paraId="2B67FB40" w14:textId="40AFC0F2" w:rsidR="00B44D7B" w:rsidRPr="00F16B9C" w:rsidRDefault="00B44D7B" w:rsidP="00F16B9C">
      <w:pPr>
        <w:pStyle w:val="paragraph"/>
        <w:spacing w:before="0" w:beforeAutospacing="0" w:after="0" w:afterAutospacing="0" w:line="360" w:lineRule="auto"/>
        <w:contextualSpacing/>
        <w:mirrorIndents/>
        <w:textAlignment w:val="baseline"/>
      </w:pPr>
    </w:p>
    <w:p w14:paraId="4F1E99DF" w14:textId="3189D43D" w:rsidR="00B44D7B" w:rsidRPr="00F16B9C" w:rsidRDefault="00B44D7B" w:rsidP="00F16B9C">
      <w:pPr>
        <w:pStyle w:val="paragraph"/>
        <w:spacing w:before="0" w:beforeAutospacing="0" w:after="0" w:afterAutospacing="0" w:line="360" w:lineRule="auto"/>
        <w:contextualSpacing/>
        <w:mirrorIndents/>
        <w:textAlignment w:val="baseline"/>
      </w:pPr>
      <w:r w:rsidRPr="00F16B9C">
        <w:rPr>
          <w:rStyle w:val="normaltextrun"/>
          <w:color w:val="000000"/>
        </w:rPr>
        <w:t xml:space="preserve">Professor </w:t>
      </w:r>
      <w:proofErr w:type="spellStart"/>
      <w:r w:rsidRPr="00F16B9C">
        <w:rPr>
          <w:rStyle w:val="normaltextrun"/>
          <w:color w:val="000000"/>
        </w:rPr>
        <w:t>Ediberto</w:t>
      </w:r>
      <w:proofErr w:type="spellEnd"/>
      <w:r w:rsidRPr="00F16B9C">
        <w:rPr>
          <w:rStyle w:val="normaltextrun"/>
          <w:color w:val="000000"/>
        </w:rPr>
        <w:t xml:space="preserve"> Mariano da Silva</w:t>
      </w:r>
    </w:p>
    <w:p w14:paraId="6401CEC2" w14:textId="0F9FF736" w:rsidR="00B44D7B" w:rsidRPr="00F16B9C" w:rsidRDefault="00B44D7B" w:rsidP="00F16B9C">
      <w:pPr>
        <w:pStyle w:val="paragraph"/>
        <w:spacing w:before="0" w:beforeAutospacing="0" w:after="0" w:afterAutospacing="0" w:line="360" w:lineRule="auto"/>
        <w:contextualSpacing/>
        <w:mirrorIndents/>
        <w:textAlignment w:val="baseline"/>
      </w:pPr>
      <w:r w:rsidRPr="00F16B9C">
        <w:rPr>
          <w:rStyle w:val="normaltextrun"/>
          <w:color w:val="000000"/>
        </w:rPr>
        <w:t>Universidade Estácio de Sá</w:t>
      </w:r>
    </w:p>
    <w:p w14:paraId="3465E502" w14:textId="06DB9E4C" w:rsidR="00B44D7B" w:rsidRPr="00F16B9C" w:rsidRDefault="00B44D7B" w:rsidP="00F16B9C">
      <w:pPr>
        <w:pStyle w:val="paragraph"/>
        <w:spacing w:before="0" w:beforeAutospacing="0" w:after="0" w:afterAutospacing="0" w:line="360" w:lineRule="auto"/>
        <w:contextualSpacing/>
        <w:mirrorIndents/>
        <w:textAlignment w:val="baseline"/>
      </w:pPr>
      <w:r w:rsidRPr="00F16B9C">
        <w:rPr>
          <w:rStyle w:val="normaltextrun"/>
          <w:color w:val="000000"/>
        </w:rPr>
        <w:t>Mestre em Ciências da Saúde e do Meio Ambiente - UNIPLI</w:t>
      </w:r>
    </w:p>
    <w:p w14:paraId="062BCAEC" w14:textId="77777777" w:rsidR="00834E1C" w:rsidRDefault="00834E1C" w:rsidP="00F16B9C">
      <w:pPr>
        <w:pStyle w:val="paragraph"/>
        <w:spacing w:before="0" w:beforeAutospacing="0" w:after="0" w:afterAutospacing="0" w:line="360" w:lineRule="auto"/>
        <w:contextualSpacing/>
        <w:mirrorIndents/>
        <w:textAlignment w:val="baseline"/>
      </w:pPr>
    </w:p>
    <w:p w14:paraId="47C15D10" w14:textId="1526A244" w:rsidR="00B44D7B" w:rsidRPr="00F16B9C" w:rsidRDefault="00B44D7B" w:rsidP="00F16B9C">
      <w:pPr>
        <w:pStyle w:val="paragraph"/>
        <w:spacing w:before="0" w:beforeAutospacing="0" w:after="0" w:afterAutospacing="0" w:line="360" w:lineRule="auto"/>
        <w:contextualSpacing/>
        <w:mirrorIndents/>
        <w:textAlignment w:val="baseline"/>
      </w:pPr>
      <w:r w:rsidRPr="00F16B9C">
        <w:rPr>
          <w:rStyle w:val="normaltextrun"/>
          <w:color w:val="000000"/>
        </w:rPr>
        <w:t>Professora Simone Ingrid Monteiro Gama</w:t>
      </w:r>
    </w:p>
    <w:p w14:paraId="6DE8FD51" w14:textId="77777777" w:rsidR="00834E1C" w:rsidRDefault="00B44D7B" w:rsidP="00834E1C">
      <w:pPr>
        <w:pStyle w:val="paragraph"/>
        <w:spacing w:before="0" w:beforeAutospacing="0" w:after="0" w:afterAutospacing="0" w:line="360" w:lineRule="auto"/>
        <w:contextualSpacing/>
        <w:mirrorIndents/>
        <w:textAlignment w:val="baseline"/>
      </w:pPr>
      <w:r w:rsidRPr="00F16B9C">
        <w:rPr>
          <w:rStyle w:val="normaltextrun"/>
          <w:color w:val="000000"/>
        </w:rPr>
        <w:t>Universidade Estácio de Sá</w:t>
      </w:r>
    </w:p>
    <w:p w14:paraId="2F4557AD" w14:textId="65F7C90E" w:rsidR="00B44D7B" w:rsidRPr="00F16B9C" w:rsidRDefault="00B44D7B" w:rsidP="00834E1C">
      <w:pPr>
        <w:pStyle w:val="paragraph"/>
        <w:spacing w:before="0" w:beforeAutospacing="0" w:after="0" w:afterAutospacing="0" w:line="360" w:lineRule="auto"/>
        <w:contextualSpacing/>
        <w:mirrorIndents/>
        <w:textAlignment w:val="baseline"/>
      </w:pPr>
      <w:r w:rsidRPr="00F16B9C">
        <w:rPr>
          <w:rStyle w:val="normaltextrun"/>
          <w:color w:val="000000"/>
        </w:rPr>
        <w:t>Mestre em Informática - Universidade Federal do Amazonas</w:t>
      </w:r>
    </w:p>
    <w:p w14:paraId="3BBE2D8F" w14:textId="1844DA2C" w:rsidR="00B44D7B" w:rsidRPr="00F16B9C" w:rsidRDefault="00B44D7B" w:rsidP="00F16B9C">
      <w:pPr>
        <w:pStyle w:val="paragraph"/>
        <w:spacing w:before="0" w:beforeAutospacing="0" w:after="0" w:afterAutospacing="0" w:line="360" w:lineRule="auto"/>
        <w:contextualSpacing/>
        <w:mirrorIndents/>
        <w:textAlignment w:val="baseline"/>
        <w:rPr>
          <w:rStyle w:val="normaltextrun"/>
          <w:b/>
          <w:bCs/>
        </w:rPr>
      </w:pPr>
    </w:p>
    <w:p w14:paraId="09E6910F" w14:textId="38237C85" w:rsidR="00B44D7B" w:rsidRPr="00F16B9C" w:rsidRDefault="00B44D7B" w:rsidP="00F16B9C">
      <w:pPr>
        <w:pStyle w:val="paragraph"/>
        <w:spacing w:before="0" w:beforeAutospacing="0" w:after="0" w:afterAutospacing="0" w:line="360" w:lineRule="auto"/>
        <w:contextualSpacing/>
        <w:mirrorIndents/>
        <w:textAlignment w:val="baseline"/>
      </w:pPr>
      <w:r w:rsidRPr="00F16B9C">
        <w:rPr>
          <w:rStyle w:val="normaltextrun"/>
          <w:b/>
          <w:bCs/>
        </w:rPr>
        <w:lastRenderedPageBreak/>
        <w:t>Dedicatória</w:t>
      </w:r>
    </w:p>
    <w:p w14:paraId="6D579236" w14:textId="446CD37C" w:rsidR="00B44D7B" w:rsidRPr="00F16B9C" w:rsidRDefault="00B44D7B" w:rsidP="00F16B9C">
      <w:pPr>
        <w:pStyle w:val="paragraph"/>
        <w:spacing w:before="0" w:beforeAutospacing="0" w:after="0" w:afterAutospacing="0" w:line="360" w:lineRule="auto"/>
        <w:contextualSpacing/>
        <w:mirrorIndents/>
        <w:textAlignment w:val="baseline"/>
      </w:pPr>
    </w:p>
    <w:p w14:paraId="5391106F" w14:textId="1DFA0C5F" w:rsidR="00B44D7B" w:rsidRPr="00F16B9C" w:rsidRDefault="00B44D7B" w:rsidP="00F16B9C">
      <w:pPr>
        <w:pStyle w:val="paragraph"/>
        <w:spacing w:before="0" w:beforeAutospacing="0" w:after="0" w:afterAutospacing="0" w:line="360" w:lineRule="auto"/>
        <w:contextualSpacing/>
        <w:mirrorIndents/>
        <w:textAlignment w:val="baseline"/>
      </w:pPr>
    </w:p>
    <w:p w14:paraId="7F306509" w14:textId="1CB96790" w:rsidR="00B44D7B" w:rsidRPr="00F16B9C" w:rsidRDefault="00B44D7B" w:rsidP="00F16B9C">
      <w:pPr>
        <w:pStyle w:val="paragraph"/>
        <w:spacing w:before="0" w:beforeAutospacing="0" w:after="0" w:afterAutospacing="0" w:line="360" w:lineRule="auto"/>
        <w:contextualSpacing/>
        <w:mirrorIndents/>
        <w:textAlignment w:val="baseline"/>
      </w:pPr>
    </w:p>
    <w:p w14:paraId="7EA10DFD" w14:textId="0FC6CAFE" w:rsidR="00B44D7B" w:rsidRPr="00F16B9C" w:rsidRDefault="00B44D7B" w:rsidP="00F16B9C">
      <w:pPr>
        <w:pStyle w:val="paragraph"/>
        <w:spacing w:before="0" w:beforeAutospacing="0" w:after="0" w:afterAutospacing="0" w:line="360" w:lineRule="auto"/>
        <w:contextualSpacing/>
        <w:mirrorIndents/>
        <w:textAlignment w:val="baseline"/>
      </w:pPr>
    </w:p>
    <w:p w14:paraId="03A2AFB4" w14:textId="58663748" w:rsidR="00B44D7B" w:rsidRPr="00F16B9C" w:rsidRDefault="00B44D7B" w:rsidP="00F16B9C">
      <w:pPr>
        <w:pStyle w:val="paragraph"/>
        <w:spacing w:before="0" w:beforeAutospacing="0" w:after="0" w:afterAutospacing="0" w:line="360" w:lineRule="auto"/>
        <w:contextualSpacing/>
        <w:mirrorIndents/>
        <w:textAlignment w:val="baseline"/>
      </w:pPr>
    </w:p>
    <w:p w14:paraId="133B4B8F" w14:textId="6463AA28" w:rsidR="00B44D7B" w:rsidRPr="00F16B9C" w:rsidRDefault="00B44D7B" w:rsidP="00F16B9C">
      <w:pPr>
        <w:pStyle w:val="paragraph"/>
        <w:spacing w:before="0" w:beforeAutospacing="0" w:after="0" w:afterAutospacing="0" w:line="360" w:lineRule="auto"/>
        <w:contextualSpacing/>
        <w:mirrorIndents/>
        <w:textAlignment w:val="baseline"/>
      </w:pPr>
    </w:p>
    <w:p w14:paraId="64CE6525" w14:textId="5E83BB0A" w:rsidR="00B44D7B" w:rsidRPr="00F16B9C" w:rsidRDefault="00B44D7B" w:rsidP="00F16B9C">
      <w:pPr>
        <w:pStyle w:val="paragraph"/>
        <w:spacing w:before="0" w:beforeAutospacing="0" w:after="0" w:afterAutospacing="0" w:line="360" w:lineRule="auto"/>
        <w:contextualSpacing/>
        <w:mirrorIndents/>
        <w:textAlignment w:val="baseline"/>
      </w:pPr>
    </w:p>
    <w:p w14:paraId="5D0B1F1F" w14:textId="7EAB47CB" w:rsidR="00B44D7B" w:rsidRPr="00F16B9C" w:rsidRDefault="00B44D7B" w:rsidP="00F16B9C">
      <w:pPr>
        <w:pStyle w:val="paragraph"/>
        <w:spacing w:before="0" w:beforeAutospacing="0" w:after="0" w:afterAutospacing="0" w:line="360" w:lineRule="auto"/>
        <w:contextualSpacing/>
        <w:mirrorIndents/>
        <w:textAlignment w:val="baseline"/>
      </w:pPr>
    </w:p>
    <w:p w14:paraId="0EB5CA92" w14:textId="0BEE3CCC" w:rsidR="00B44D7B" w:rsidRPr="00F16B9C" w:rsidRDefault="00B44D7B" w:rsidP="00F16B9C">
      <w:pPr>
        <w:pStyle w:val="paragraph"/>
        <w:spacing w:before="0" w:beforeAutospacing="0" w:after="0" w:afterAutospacing="0" w:line="360" w:lineRule="auto"/>
        <w:contextualSpacing/>
        <w:mirrorIndents/>
        <w:textAlignment w:val="baseline"/>
      </w:pPr>
    </w:p>
    <w:p w14:paraId="6F290280" w14:textId="4D9F0FF0" w:rsidR="00B44D7B" w:rsidRPr="00F16B9C" w:rsidRDefault="00B44D7B" w:rsidP="00F16B9C">
      <w:pPr>
        <w:pStyle w:val="paragraph"/>
        <w:spacing w:before="0" w:beforeAutospacing="0" w:after="0" w:afterAutospacing="0" w:line="360" w:lineRule="auto"/>
        <w:contextualSpacing/>
        <w:mirrorIndents/>
        <w:textAlignment w:val="baseline"/>
      </w:pPr>
    </w:p>
    <w:p w14:paraId="1351E2F0" w14:textId="6A333C02" w:rsidR="00B44D7B" w:rsidRPr="00F16B9C" w:rsidRDefault="00B44D7B" w:rsidP="00F16B9C">
      <w:pPr>
        <w:pStyle w:val="paragraph"/>
        <w:spacing w:before="0" w:beforeAutospacing="0" w:after="0" w:afterAutospacing="0" w:line="360" w:lineRule="auto"/>
        <w:contextualSpacing/>
        <w:mirrorIndents/>
        <w:textAlignment w:val="baseline"/>
      </w:pPr>
    </w:p>
    <w:p w14:paraId="477BBD2C" w14:textId="4A92000D" w:rsidR="00B44D7B" w:rsidRPr="00F16B9C" w:rsidRDefault="00B44D7B" w:rsidP="00F16B9C">
      <w:pPr>
        <w:pStyle w:val="paragraph"/>
        <w:spacing w:before="0" w:beforeAutospacing="0" w:after="0" w:afterAutospacing="0" w:line="360" w:lineRule="auto"/>
        <w:contextualSpacing/>
        <w:mirrorIndents/>
        <w:textAlignment w:val="baseline"/>
      </w:pPr>
    </w:p>
    <w:p w14:paraId="71150C5C" w14:textId="5E18DF11" w:rsidR="00B44D7B" w:rsidRPr="00F16B9C" w:rsidRDefault="00B44D7B" w:rsidP="00F16B9C">
      <w:pPr>
        <w:pStyle w:val="paragraph"/>
        <w:spacing w:before="0" w:beforeAutospacing="0" w:after="0" w:afterAutospacing="0" w:line="360" w:lineRule="auto"/>
        <w:contextualSpacing/>
        <w:mirrorIndents/>
        <w:textAlignment w:val="baseline"/>
      </w:pPr>
    </w:p>
    <w:p w14:paraId="4F881B49" w14:textId="7B32820A" w:rsidR="00B44D7B" w:rsidRPr="00F16B9C" w:rsidRDefault="00B44D7B" w:rsidP="00F16B9C">
      <w:pPr>
        <w:pStyle w:val="paragraph"/>
        <w:spacing w:before="0" w:beforeAutospacing="0" w:after="0" w:afterAutospacing="0" w:line="360" w:lineRule="auto"/>
        <w:contextualSpacing/>
        <w:mirrorIndents/>
        <w:textAlignment w:val="baseline"/>
      </w:pPr>
    </w:p>
    <w:p w14:paraId="338B8EB8" w14:textId="5BB3A4EE" w:rsidR="00B44D7B" w:rsidRPr="00F16B9C" w:rsidRDefault="00B44D7B" w:rsidP="006B4716">
      <w:pPr>
        <w:pStyle w:val="paragraph"/>
        <w:spacing w:before="0" w:beforeAutospacing="0" w:after="0" w:afterAutospacing="0" w:line="360" w:lineRule="auto"/>
        <w:contextualSpacing/>
        <w:mirrorIndents/>
        <w:jc w:val="left"/>
        <w:textAlignment w:val="baseline"/>
      </w:pPr>
    </w:p>
    <w:p w14:paraId="0BEF0276" w14:textId="15CB1C80" w:rsidR="00B44D7B" w:rsidRPr="00F16B9C" w:rsidRDefault="00B44D7B" w:rsidP="006B4716">
      <w:pPr>
        <w:pStyle w:val="paragraph"/>
        <w:spacing w:before="0" w:beforeAutospacing="0" w:after="0" w:afterAutospacing="0" w:line="360" w:lineRule="auto"/>
        <w:contextualSpacing/>
        <w:mirrorIndents/>
        <w:jc w:val="left"/>
        <w:textAlignment w:val="baseline"/>
      </w:pPr>
      <w:commentRangeStart w:id="2"/>
      <w:r w:rsidRPr="00F16B9C">
        <w:rPr>
          <w:rStyle w:val="normaltextrun"/>
        </w:rPr>
        <w:t>Daniel Goulart e Silva:</w:t>
      </w:r>
    </w:p>
    <w:p w14:paraId="6B3E25A2" w14:textId="77777777" w:rsidR="00B44D7B" w:rsidRPr="00F16B9C" w:rsidRDefault="00B44D7B" w:rsidP="006B4716">
      <w:pPr>
        <w:pStyle w:val="paragraph"/>
        <w:spacing w:before="0" w:beforeAutospacing="0" w:after="0" w:afterAutospacing="0" w:line="360" w:lineRule="auto"/>
        <w:contextualSpacing/>
        <w:mirrorIndents/>
        <w:jc w:val="left"/>
        <w:textAlignment w:val="baseline"/>
      </w:pPr>
      <w:r w:rsidRPr="00F16B9C">
        <w:rPr>
          <w:rStyle w:val="normaltextrun"/>
        </w:rPr>
        <w:t>Aos bons exemplos, reais ou lúdicos, pois estes tornam a jornada de amadurecimento mais leve.</w:t>
      </w:r>
    </w:p>
    <w:p w14:paraId="4A369D9B" w14:textId="2C110C67" w:rsidR="00B44D7B" w:rsidRPr="00F16B9C" w:rsidRDefault="00B44D7B" w:rsidP="006B4716">
      <w:pPr>
        <w:pStyle w:val="paragraph"/>
        <w:spacing w:before="0" w:beforeAutospacing="0" w:after="0" w:afterAutospacing="0" w:line="360" w:lineRule="auto"/>
        <w:contextualSpacing/>
        <w:mirrorIndents/>
        <w:jc w:val="left"/>
        <w:textAlignment w:val="baseline"/>
      </w:pPr>
    </w:p>
    <w:p w14:paraId="2C491090" w14:textId="2515A436" w:rsidR="00B44D7B" w:rsidRPr="00F16B9C" w:rsidRDefault="00B44D7B" w:rsidP="006B4716">
      <w:pPr>
        <w:pStyle w:val="paragraph"/>
        <w:spacing w:before="0" w:beforeAutospacing="0" w:after="0" w:afterAutospacing="0" w:line="360" w:lineRule="auto"/>
        <w:contextualSpacing/>
        <w:mirrorIndents/>
        <w:jc w:val="left"/>
        <w:textAlignment w:val="baseline"/>
      </w:pPr>
      <w:r w:rsidRPr="00F16B9C">
        <w:rPr>
          <w:rStyle w:val="normaltextrun"/>
        </w:rPr>
        <w:t>Caio Leal Fonseca:</w:t>
      </w:r>
    </w:p>
    <w:p w14:paraId="0A0D2235" w14:textId="77777777" w:rsidR="00B44D7B" w:rsidRPr="00F16B9C" w:rsidRDefault="00B44D7B" w:rsidP="006B4716">
      <w:pPr>
        <w:pStyle w:val="paragraph"/>
        <w:spacing w:before="0" w:beforeAutospacing="0" w:after="0" w:afterAutospacing="0" w:line="360" w:lineRule="auto"/>
        <w:contextualSpacing/>
        <w:mirrorIndents/>
        <w:jc w:val="left"/>
        <w:textAlignment w:val="baseline"/>
        <w:rPr>
          <w:rStyle w:val="normaltextrun"/>
        </w:rPr>
      </w:pPr>
      <w:r w:rsidRPr="00F16B9C">
        <w:rPr>
          <w:rStyle w:val="normaltextrun"/>
        </w:rPr>
        <w:t>Dedico este projeto a todos que me apoiaram, mas acima de tudo e todos, à minha mãe, que me deu a oportunidade de estudar informática e sempre me deu todo o apoio possível para seguir em frente.</w:t>
      </w:r>
    </w:p>
    <w:p w14:paraId="34E60014" w14:textId="4A496875" w:rsidR="00B44D7B" w:rsidRPr="00F16B9C" w:rsidRDefault="00B44D7B" w:rsidP="006B4716">
      <w:pPr>
        <w:pStyle w:val="paragraph"/>
        <w:spacing w:before="0" w:beforeAutospacing="0" w:after="0" w:afterAutospacing="0" w:line="360" w:lineRule="auto"/>
        <w:contextualSpacing/>
        <w:mirrorIndents/>
        <w:jc w:val="left"/>
        <w:textAlignment w:val="baseline"/>
        <w:rPr>
          <w:rStyle w:val="eop"/>
        </w:rPr>
      </w:pPr>
    </w:p>
    <w:p w14:paraId="769DDB46" w14:textId="77777777" w:rsidR="00B44D7B" w:rsidRPr="00F16B9C" w:rsidRDefault="00B44D7B" w:rsidP="006B4716">
      <w:pPr>
        <w:pStyle w:val="paragraph"/>
        <w:spacing w:before="0" w:beforeAutospacing="0" w:after="0" w:afterAutospacing="0" w:line="360" w:lineRule="auto"/>
        <w:contextualSpacing/>
        <w:mirrorIndents/>
        <w:jc w:val="left"/>
        <w:textAlignment w:val="baseline"/>
        <w:rPr>
          <w:rStyle w:val="eop"/>
        </w:rPr>
      </w:pPr>
      <w:r w:rsidRPr="00F16B9C">
        <w:rPr>
          <w:rStyle w:val="eop"/>
        </w:rPr>
        <w:t>Gabriel Relva Moreira:</w:t>
      </w:r>
    </w:p>
    <w:p w14:paraId="20F20EBB" w14:textId="77777777" w:rsidR="00B44D7B" w:rsidRPr="00F16B9C" w:rsidRDefault="00B44D7B" w:rsidP="006B4716">
      <w:pPr>
        <w:pStyle w:val="paragraph"/>
        <w:spacing w:before="0" w:beforeAutospacing="0" w:after="0" w:afterAutospacing="0" w:line="360" w:lineRule="auto"/>
        <w:contextualSpacing/>
        <w:mirrorIndents/>
        <w:jc w:val="left"/>
        <w:textAlignment w:val="baseline"/>
      </w:pPr>
      <w:r w:rsidRPr="00F16B9C">
        <w:t>Dedico este projeto a aqueles que me apoiaram durante minha jornada. Suas ações, grandes ou pequenas que me deram forças para continuar e seguir em frente, pois a jornada não foi fácil, mas valeu a pena.</w:t>
      </w:r>
      <w:commentRangeEnd w:id="2"/>
      <w:r w:rsidRPr="00F16B9C">
        <w:rPr>
          <w:rStyle w:val="Refdecomentrio"/>
          <w:rFonts w:eastAsia="Calibri"/>
          <w:sz w:val="24"/>
          <w:szCs w:val="24"/>
        </w:rPr>
        <w:commentReference w:id="2"/>
      </w:r>
    </w:p>
    <w:p w14:paraId="012BF0FB" w14:textId="77777777" w:rsidR="00B44D7B" w:rsidRPr="00F16B9C" w:rsidRDefault="00B44D7B" w:rsidP="00F16B9C">
      <w:pPr>
        <w:pStyle w:val="paragraph"/>
        <w:spacing w:before="0" w:beforeAutospacing="0" w:after="0" w:afterAutospacing="0" w:line="360" w:lineRule="auto"/>
        <w:contextualSpacing/>
        <w:mirrorIndents/>
        <w:textAlignment w:val="baseline"/>
        <w:rPr>
          <w:rStyle w:val="eop"/>
        </w:rPr>
      </w:pPr>
    </w:p>
    <w:p w14:paraId="0DC886E2" w14:textId="77777777" w:rsidR="00B44D7B" w:rsidRPr="00F16B9C" w:rsidRDefault="00B44D7B" w:rsidP="00F16B9C">
      <w:pPr>
        <w:pStyle w:val="paragraph"/>
        <w:spacing w:before="0" w:beforeAutospacing="0" w:after="0" w:afterAutospacing="0" w:line="360" w:lineRule="auto"/>
        <w:contextualSpacing/>
        <w:mirrorIndents/>
        <w:textAlignment w:val="baseline"/>
        <w:rPr>
          <w:rStyle w:val="eop"/>
        </w:rPr>
      </w:pPr>
    </w:p>
    <w:p w14:paraId="369BC0E0" w14:textId="75EA1D4F" w:rsidR="00B44D7B" w:rsidRPr="00F16B9C" w:rsidRDefault="00B44D7B" w:rsidP="00834E1C">
      <w:pPr>
        <w:pStyle w:val="paragraph"/>
        <w:spacing w:before="0" w:beforeAutospacing="0" w:after="0" w:afterAutospacing="0" w:line="360" w:lineRule="auto"/>
        <w:ind w:firstLine="0"/>
        <w:contextualSpacing/>
        <w:mirrorIndents/>
        <w:jc w:val="both"/>
        <w:textAlignment w:val="baseline"/>
      </w:pPr>
    </w:p>
    <w:p w14:paraId="1043309D" w14:textId="3173454E" w:rsidR="00B44D7B" w:rsidRPr="00F16B9C" w:rsidRDefault="00B44D7B" w:rsidP="00F16B9C">
      <w:pPr>
        <w:pStyle w:val="paragraph"/>
        <w:spacing w:before="0" w:beforeAutospacing="0" w:after="0" w:afterAutospacing="0" w:line="360" w:lineRule="auto"/>
        <w:contextualSpacing/>
        <w:mirrorIndents/>
        <w:textAlignment w:val="baseline"/>
      </w:pPr>
    </w:p>
    <w:p w14:paraId="7CACA556" w14:textId="2E368080" w:rsidR="00B44D7B" w:rsidRPr="00F16B9C" w:rsidRDefault="00B44D7B" w:rsidP="00F16B9C">
      <w:pPr>
        <w:pStyle w:val="paragraph"/>
        <w:spacing w:before="0" w:beforeAutospacing="0" w:after="0" w:afterAutospacing="0" w:line="360" w:lineRule="auto"/>
        <w:contextualSpacing/>
        <w:mirrorIndents/>
        <w:textAlignment w:val="baseline"/>
      </w:pPr>
    </w:p>
    <w:p w14:paraId="064FDE30" w14:textId="7BEC8D0E" w:rsidR="00B44D7B" w:rsidRPr="00F16B9C" w:rsidRDefault="00B44D7B" w:rsidP="00F16B9C">
      <w:pPr>
        <w:pStyle w:val="paragraph"/>
        <w:spacing w:before="0" w:beforeAutospacing="0" w:after="0" w:afterAutospacing="0" w:line="360" w:lineRule="auto"/>
        <w:contextualSpacing/>
        <w:mirrorIndents/>
        <w:textAlignment w:val="baseline"/>
      </w:pPr>
    </w:p>
    <w:p w14:paraId="752D2A09" w14:textId="77777777" w:rsidR="00B44D7B" w:rsidRPr="00F16B9C" w:rsidRDefault="00B44D7B" w:rsidP="00F16B9C">
      <w:pPr>
        <w:contextualSpacing/>
        <w:mirrorIndents/>
        <w:rPr>
          <w:rFonts w:ascii="Times New Roman" w:hAnsi="Times New Roman" w:cs="Times New Roman"/>
          <w:sz w:val="24"/>
          <w:szCs w:val="24"/>
        </w:rPr>
      </w:pPr>
    </w:p>
    <w:p w14:paraId="6609B339" w14:textId="3CEC5B21" w:rsidR="00B44D7B" w:rsidRPr="00F16B9C" w:rsidRDefault="00B44D7B" w:rsidP="00F16B9C">
      <w:pPr>
        <w:pStyle w:val="paragraph"/>
        <w:spacing w:before="0" w:beforeAutospacing="0" w:after="0" w:afterAutospacing="0" w:line="360" w:lineRule="auto"/>
        <w:contextualSpacing/>
        <w:mirrorIndents/>
        <w:textAlignment w:val="baseline"/>
      </w:pPr>
      <w:r w:rsidRPr="00F16B9C">
        <w:rPr>
          <w:rStyle w:val="normaltextrun"/>
          <w:b/>
          <w:bCs/>
        </w:rPr>
        <w:t>AGRADECIMENTOS</w:t>
      </w:r>
    </w:p>
    <w:p w14:paraId="1D2D865F" w14:textId="5270E35E" w:rsidR="00B44D7B" w:rsidRPr="00F16B9C" w:rsidRDefault="00B44D7B" w:rsidP="00F16B9C">
      <w:pPr>
        <w:pStyle w:val="paragraph"/>
        <w:spacing w:before="0" w:beforeAutospacing="0" w:after="0" w:afterAutospacing="0" w:line="360" w:lineRule="auto"/>
        <w:contextualSpacing/>
        <w:mirrorIndents/>
        <w:textAlignment w:val="baseline"/>
      </w:pPr>
    </w:p>
    <w:p w14:paraId="7688BD3B" w14:textId="77777777" w:rsidR="00B44D7B" w:rsidRPr="00F16B9C" w:rsidRDefault="00B44D7B" w:rsidP="008C46B4">
      <w:pPr>
        <w:pStyle w:val="paragraph"/>
        <w:spacing w:before="0" w:beforeAutospacing="0" w:after="0" w:afterAutospacing="0" w:line="360" w:lineRule="auto"/>
        <w:textAlignment w:val="baseline"/>
        <w:rPr>
          <w:rStyle w:val="normaltextrun"/>
          <w:shd w:val="clear" w:color="auto" w:fill="FAF9F8"/>
        </w:rPr>
      </w:pPr>
      <w:r w:rsidRPr="00F16B9C">
        <w:rPr>
          <w:rStyle w:val="normaltextrun"/>
          <w:shd w:val="clear" w:color="auto" w:fill="FAF9F8"/>
        </w:rPr>
        <w:t>Nossos agradecimentos a Matheus Barboza da Silva e Cassio Costa da Matta, colaboradores da empresa OceanPact, que nos ajudaram a recolher os dados necessários para o andamento do projeto, e ao orientador Raimundo Aguiar Xavier, que nos ajudou e orientou pelo caminho que seguimos durante o projeto.</w:t>
      </w:r>
    </w:p>
    <w:p w14:paraId="76D06EA6" w14:textId="60CD284B" w:rsidR="00B44D7B" w:rsidRPr="00F16B9C" w:rsidRDefault="00B44D7B" w:rsidP="00F16B9C">
      <w:pPr>
        <w:pStyle w:val="paragraph"/>
        <w:spacing w:before="0" w:beforeAutospacing="0" w:after="0" w:afterAutospacing="0" w:line="360" w:lineRule="auto"/>
        <w:contextualSpacing/>
        <w:mirrorIndents/>
        <w:textAlignment w:val="baseline"/>
        <w:rPr>
          <w:rStyle w:val="normaltextrun"/>
          <w:b/>
          <w:bCs/>
        </w:rPr>
      </w:pPr>
      <w:r w:rsidRPr="00F16B9C">
        <w:rPr>
          <w:rStyle w:val="normaltextrun"/>
          <w:b/>
          <w:bCs/>
        </w:rPr>
        <w:br w:type="page"/>
      </w:r>
    </w:p>
    <w:p w14:paraId="3531DE00" w14:textId="4FCF79F2" w:rsidR="00B44D7B" w:rsidRPr="00F16B9C" w:rsidRDefault="00B44D7B" w:rsidP="00F16B9C">
      <w:pPr>
        <w:pStyle w:val="paragraph"/>
        <w:spacing w:before="0" w:beforeAutospacing="0" w:after="0" w:afterAutospacing="0" w:line="360" w:lineRule="auto"/>
        <w:contextualSpacing/>
        <w:mirrorIndents/>
        <w:textAlignment w:val="baseline"/>
      </w:pPr>
      <w:r w:rsidRPr="00F16B9C">
        <w:rPr>
          <w:rStyle w:val="normaltextrun"/>
          <w:b/>
          <w:bCs/>
        </w:rPr>
        <w:lastRenderedPageBreak/>
        <w:t>Epígrafe</w:t>
      </w:r>
    </w:p>
    <w:p w14:paraId="551E7E0A" w14:textId="658608DC" w:rsidR="00B44D7B" w:rsidRPr="00F16B9C" w:rsidRDefault="00B44D7B" w:rsidP="00F16B9C">
      <w:pPr>
        <w:pStyle w:val="paragraph"/>
        <w:spacing w:before="0" w:beforeAutospacing="0" w:after="0" w:afterAutospacing="0" w:line="360" w:lineRule="auto"/>
        <w:contextualSpacing/>
        <w:mirrorIndents/>
        <w:textAlignment w:val="baseline"/>
      </w:pPr>
    </w:p>
    <w:p w14:paraId="0DD62FE2" w14:textId="620ED8DB" w:rsidR="00B44D7B" w:rsidRPr="00F16B9C" w:rsidRDefault="00B44D7B" w:rsidP="00F16B9C">
      <w:pPr>
        <w:pStyle w:val="paragraph"/>
        <w:spacing w:before="0" w:beforeAutospacing="0" w:after="0" w:afterAutospacing="0" w:line="360" w:lineRule="auto"/>
        <w:contextualSpacing/>
        <w:mirrorIndents/>
        <w:textAlignment w:val="baseline"/>
      </w:pPr>
    </w:p>
    <w:p w14:paraId="6CF7BA4E" w14:textId="6EA229D7" w:rsidR="00B44D7B" w:rsidRPr="00F16B9C" w:rsidRDefault="00B44D7B" w:rsidP="006B4716">
      <w:pPr>
        <w:pStyle w:val="paragraph"/>
        <w:spacing w:before="0" w:beforeAutospacing="0" w:after="0" w:afterAutospacing="0" w:line="360" w:lineRule="auto"/>
        <w:ind w:left="708"/>
        <w:contextualSpacing/>
        <w:mirrorIndents/>
        <w:textAlignment w:val="baseline"/>
      </w:pPr>
    </w:p>
    <w:p w14:paraId="68F3004A" w14:textId="77777777" w:rsidR="00834E1C" w:rsidRDefault="00834E1C" w:rsidP="00834E1C">
      <w:pPr>
        <w:pStyle w:val="paragraph"/>
        <w:spacing w:before="0" w:beforeAutospacing="0" w:after="0" w:afterAutospacing="0" w:line="360" w:lineRule="auto"/>
        <w:ind w:left="3544" w:firstLine="1"/>
        <w:jc w:val="both"/>
        <w:textAlignment w:val="baseline"/>
        <w:rPr>
          <w:rStyle w:val="normaltextrun"/>
        </w:rPr>
      </w:pPr>
    </w:p>
    <w:p w14:paraId="53C91B61" w14:textId="77777777" w:rsidR="00834E1C" w:rsidRDefault="00834E1C" w:rsidP="00834E1C">
      <w:pPr>
        <w:pStyle w:val="paragraph"/>
        <w:spacing w:before="0" w:beforeAutospacing="0" w:after="0" w:afterAutospacing="0" w:line="360" w:lineRule="auto"/>
        <w:ind w:left="3544" w:firstLine="1"/>
        <w:jc w:val="both"/>
        <w:textAlignment w:val="baseline"/>
        <w:rPr>
          <w:rStyle w:val="normaltextrun"/>
        </w:rPr>
      </w:pPr>
    </w:p>
    <w:p w14:paraId="6CF14AC5" w14:textId="77777777" w:rsidR="00834E1C" w:rsidRDefault="00834E1C" w:rsidP="00834E1C">
      <w:pPr>
        <w:pStyle w:val="paragraph"/>
        <w:spacing w:before="0" w:beforeAutospacing="0" w:after="0" w:afterAutospacing="0" w:line="360" w:lineRule="auto"/>
        <w:ind w:left="3544" w:firstLine="1"/>
        <w:jc w:val="both"/>
        <w:textAlignment w:val="baseline"/>
        <w:rPr>
          <w:rStyle w:val="normaltextrun"/>
        </w:rPr>
      </w:pPr>
    </w:p>
    <w:p w14:paraId="29E8FF7D" w14:textId="77777777" w:rsidR="00834E1C" w:rsidRDefault="00834E1C" w:rsidP="00834E1C">
      <w:pPr>
        <w:pStyle w:val="paragraph"/>
        <w:spacing w:before="0" w:beforeAutospacing="0" w:after="0" w:afterAutospacing="0" w:line="360" w:lineRule="auto"/>
        <w:ind w:left="3544" w:firstLine="1"/>
        <w:jc w:val="both"/>
        <w:textAlignment w:val="baseline"/>
        <w:rPr>
          <w:rStyle w:val="normaltextrun"/>
        </w:rPr>
      </w:pPr>
    </w:p>
    <w:p w14:paraId="5023607A" w14:textId="77777777" w:rsidR="00834E1C" w:rsidRDefault="00834E1C" w:rsidP="00834E1C">
      <w:pPr>
        <w:pStyle w:val="paragraph"/>
        <w:spacing w:before="0" w:beforeAutospacing="0" w:after="0" w:afterAutospacing="0" w:line="360" w:lineRule="auto"/>
        <w:ind w:left="3544" w:firstLine="1"/>
        <w:jc w:val="both"/>
        <w:textAlignment w:val="baseline"/>
        <w:rPr>
          <w:rStyle w:val="normaltextrun"/>
        </w:rPr>
      </w:pPr>
    </w:p>
    <w:p w14:paraId="3F39E360" w14:textId="77777777" w:rsidR="00834E1C" w:rsidRDefault="00834E1C" w:rsidP="00834E1C">
      <w:pPr>
        <w:pStyle w:val="paragraph"/>
        <w:spacing w:before="0" w:beforeAutospacing="0" w:after="0" w:afterAutospacing="0" w:line="360" w:lineRule="auto"/>
        <w:ind w:left="3544" w:firstLine="1"/>
        <w:jc w:val="both"/>
        <w:textAlignment w:val="baseline"/>
        <w:rPr>
          <w:rStyle w:val="normaltextrun"/>
        </w:rPr>
      </w:pPr>
    </w:p>
    <w:p w14:paraId="3D2D4315" w14:textId="77777777" w:rsidR="00834E1C" w:rsidRDefault="00834E1C" w:rsidP="00834E1C">
      <w:pPr>
        <w:pStyle w:val="paragraph"/>
        <w:spacing w:before="0" w:beforeAutospacing="0" w:after="0" w:afterAutospacing="0" w:line="360" w:lineRule="auto"/>
        <w:ind w:left="3544" w:firstLine="1"/>
        <w:jc w:val="both"/>
        <w:textAlignment w:val="baseline"/>
        <w:rPr>
          <w:rStyle w:val="normaltextrun"/>
        </w:rPr>
      </w:pPr>
    </w:p>
    <w:p w14:paraId="4155B96B" w14:textId="77777777" w:rsidR="00834E1C" w:rsidRDefault="00834E1C" w:rsidP="00834E1C">
      <w:pPr>
        <w:pStyle w:val="paragraph"/>
        <w:spacing w:before="0" w:beforeAutospacing="0" w:after="0" w:afterAutospacing="0" w:line="360" w:lineRule="auto"/>
        <w:ind w:left="3544" w:firstLine="1"/>
        <w:jc w:val="both"/>
        <w:textAlignment w:val="baseline"/>
        <w:rPr>
          <w:rStyle w:val="normaltextrun"/>
        </w:rPr>
      </w:pPr>
    </w:p>
    <w:p w14:paraId="5C06E7ED" w14:textId="77777777" w:rsidR="00834E1C" w:rsidRDefault="00834E1C" w:rsidP="00834E1C">
      <w:pPr>
        <w:pStyle w:val="paragraph"/>
        <w:spacing w:before="0" w:beforeAutospacing="0" w:after="0" w:afterAutospacing="0" w:line="360" w:lineRule="auto"/>
        <w:ind w:left="3544" w:firstLine="1"/>
        <w:jc w:val="both"/>
        <w:textAlignment w:val="baseline"/>
        <w:rPr>
          <w:rStyle w:val="normaltextrun"/>
        </w:rPr>
      </w:pPr>
    </w:p>
    <w:p w14:paraId="5C533330" w14:textId="77777777" w:rsidR="00834E1C" w:rsidRDefault="00834E1C" w:rsidP="00834E1C">
      <w:pPr>
        <w:pStyle w:val="paragraph"/>
        <w:spacing w:before="0" w:beforeAutospacing="0" w:after="0" w:afterAutospacing="0" w:line="360" w:lineRule="auto"/>
        <w:ind w:left="3544" w:firstLine="1"/>
        <w:jc w:val="both"/>
        <w:textAlignment w:val="baseline"/>
        <w:rPr>
          <w:rStyle w:val="normaltextrun"/>
        </w:rPr>
      </w:pPr>
    </w:p>
    <w:p w14:paraId="618884A3" w14:textId="77777777" w:rsidR="00834E1C" w:rsidRDefault="00834E1C" w:rsidP="00834E1C">
      <w:pPr>
        <w:pStyle w:val="paragraph"/>
        <w:spacing w:before="0" w:beforeAutospacing="0" w:after="0" w:afterAutospacing="0" w:line="360" w:lineRule="auto"/>
        <w:ind w:left="3544" w:firstLine="1"/>
        <w:jc w:val="both"/>
        <w:textAlignment w:val="baseline"/>
        <w:rPr>
          <w:rStyle w:val="normaltextrun"/>
        </w:rPr>
      </w:pPr>
    </w:p>
    <w:p w14:paraId="5B70C69E" w14:textId="77777777" w:rsidR="00834E1C" w:rsidRDefault="00834E1C" w:rsidP="00834E1C">
      <w:pPr>
        <w:pStyle w:val="paragraph"/>
        <w:spacing w:before="0" w:beforeAutospacing="0" w:after="0" w:afterAutospacing="0" w:line="360" w:lineRule="auto"/>
        <w:ind w:left="3544" w:firstLine="1"/>
        <w:jc w:val="both"/>
        <w:textAlignment w:val="baseline"/>
        <w:rPr>
          <w:rStyle w:val="normaltextrun"/>
        </w:rPr>
      </w:pPr>
    </w:p>
    <w:p w14:paraId="2BA2B0E2" w14:textId="77777777" w:rsidR="00834E1C" w:rsidRDefault="00834E1C" w:rsidP="00834E1C">
      <w:pPr>
        <w:pStyle w:val="paragraph"/>
        <w:spacing w:before="0" w:beforeAutospacing="0" w:after="0" w:afterAutospacing="0" w:line="360" w:lineRule="auto"/>
        <w:ind w:left="3544" w:firstLine="1"/>
        <w:jc w:val="both"/>
        <w:textAlignment w:val="baseline"/>
        <w:rPr>
          <w:rStyle w:val="normaltextrun"/>
        </w:rPr>
      </w:pPr>
    </w:p>
    <w:p w14:paraId="0E2B87B0" w14:textId="108078B0" w:rsidR="006B4716" w:rsidRDefault="00B44D7B" w:rsidP="00834E1C">
      <w:pPr>
        <w:pStyle w:val="paragraph"/>
        <w:spacing w:before="0" w:beforeAutospacing="0" w:after="0" w:afterAutospacing="0" w:line="360" w:lineRule="auto"/>
        <w:ind w:left="3544" w:firstLine="1"/>
        <w:jc w:val="both"/>
        <w:textAlignment w:val="baseline"/>
        <w:rPr>
          <w:spacing w:val="2"/>
          <w:shd w:val="clear" w:color="auto" w:fill="FFFFFF"/>
        </w:rPr>
      </w:pPr>
      <w:commentRangeStart w:id="3"/>
      <w:commentRangeStart w:id="4"/>
      <w:r w:rsidRPr="00F16B9C">
        <w:rPr>
          <w:rStyle w:val="normaltextrun"/>
        </w:rPr>
        <w:t>“</w:t>
      </w:r>
      <w:r w:rsidRPr="00F16B9C">
        <w:rPr>
          <w:spacing w:val="2"/>
          <w:shd w:val="clear" w:color="auto" w:fill="FFFFFF"/>
        </w:rPr>
        <w:t>Novo mandamento vos dou: que vos ameis uns aos outros; assim como eu vos amei, que também vos ameis uns aos outros.”</w:t>
      </w:r>
    </w:p>
    <w:commentRangeEnd w:id="3"/>
    <w:p w14:paraId="76B32DEE" w14:textId="37011785" w:rsidR="00B44D7B" w:rsidRPr="00F16B9C" w:rsidRDefault="00B44D7B" w:rsidP="00834E1C">
      <w:pPr>
        <w:pStyle w:val="paragraph"/>
        <w:spacing w:before="0" w:beforeAutospacing="0" w:after="0" w:afterAutospacing="0" w:line="360" w:lineRule="auto"/>
        <w:ind w:left="3544" w:firstLine="1"/>
        <w:jc w:val="both"/>
        <w:textAlignment w:val="baseline"/>
        <w:rPr>
          <w:spacing w:val="2"/>
          <w:shd w:val="clear" w:color="auto" w:fill="FFFFFF"/>
        </w:rPr>
      </w:pPr>
      <w:r w:rsidRPr="00F16B9C">
        <w:rPr>
          <w:rStyle w:val="Refdecomentrio"/>
          <w:rFonts w:eastAsia="Calibri"/>
          <w:sz w:val="24"/>
          <w:szCs w:val="24"/>
        </w:rPr>
        <w:commentReference w:id="3"/>
      </w:r>
      <w:commentRangeEnd w:id="4"/>
      <w:r w:rsidRPr="00F16B9C">
        <w:rPr>
          <w:rStyle w:val="Refdecomentrio"/>
          <w:rFonts w:eastAsia="Calibri"/>
          <w:sz w:val="24"/>
          <w:szCs w:val="24"/>
        </w:rPr>
        <w:commentReference w:id="4"/>
      </w:r>
    </w:p>
    <w:p w14:paraId="52F5FD5E" w14:textId="5E2C069A" w:rsidR="00B44D7B" w:rsidRPr="00F16B9C" w:rsidRDefault="00B44D7B" w:rsidP="00834E1C">
      <w:pPr>
        <w:pStyle w:val="paragraph"/>
        <w:spacing w:before="0" w:beforeAutospacing="0" w:after="0" w:afterAutospacing="0" w:line="360" w:lineRule="auto"/>
        <w:ind w:left="3544" w:firstLine="2694"/>
        <w:jc w:val="both"/>
        <w:textAlignment w:val="baseline"/>
      </w:pPr>
      <w:r w:rsidRPr="00F16B9C">
        <w:rPr>
          <w:rStyle w:val="normaltextrun"/>
        </w:rPr>
        <w:t>(João 13:34, Bíblia Sagrada)</w:t>
      </w:r>
    </w:p>
    <w:p w14:paraId="4205ED5E" w14:textId="77777777" w:rsidR="00B44D7B" w:rsidRPr="00F16B9C" w:rsidRDefault="00B44D7B" w:rsidP="00F16B9C">
      <w:pPr>
        <w:pStyle w:val="paragraph"/>
        <w:spacing w:before="0" w:beforeAutospacing="0" w:after="0" w:afterAutospacing="0" w:line="360" w:lineRule="auto"/>
        <w:contextualSpacing/>
        <w:mirrorIndents/>
        <w:textAlignment w:val="baseline"/>
      </w:pPr>
    </w:p>
    <w:p w14:paraId="78701067" w14:textId="77777777" w:rsidR="00B44D7B" w:rsidRPr="00F16B9C" w:rsidRDefault="00B44D7B" w:rsidP="00F16B9C">
      <w:pPr>
        <w:pStyle w:val="paragraph"/>
        <w:spacing w:before="0" w:beforeAutospacing="0" w:after="0" w:afterAutospacing="0" w:line="360" w:lineRule="auto"/>
        <w:contextualSpacing/>
        <w:mirrorIndents/>
        <w:textAlignment w:val="baseline"/>
        <w:rPr>
          <w:rStyle w:val="normaltextrun"/>
          <w:b/>
          <w:bCs/>
        </w:rPr>
      </w:pPr>
      <w:r w:rsidRPr="00F16B9C">
        <w:rPr>
          <w:rStyle w:val="normaltextrun"/>
          <w:b/>
          <w:bCs/>
        </w:rPr>
        <w:br w:type="page"/>
      </w:r>
    </w:p>
    <w:p w14:paraId="7E3236C6" w14:textId="5A06388E" w:rsidR="00B44D7B" w:rsidRPr="00F16B9C" w:rsidRDefault="00B44D7B" w:rsidP="00F16B9C">
      <w:pPr>
        <w:pStyle w:val="paragraph"/>
        <w:spacing w:before="0" w:beforeAutospacing="0" w:after="0" w:afterAutospacing="0" w:line="360" w:lineRule="auto"/>
        <w:contextualSpacing/>
        <w:mirrorIndents/>
        <w:textAlignment w:val="baseline"/>
      </w:pPr>
      <w:r w:rsidRPr="00F16B9C">
        <w:rPr>
          <w:rStyle w:val="normaltextrun"/>
          <w:b/>
          <w:bCs/>
        </w:rPr>
        <w:lastRenderedPageBreak/>
        <w:t>RESUMO</w:t>
      </w:r>
    </w:p>
    <w:p w14:paraId="676C57C4" w14:textId="3BB48E08" w:rsidR="00B44D7B" w:rsidRPr="00F16B9C" w:rsidRDefault="00B44D7B" w:rsidP="00F16B9C">
      <w:pPr>
        <w:pStyle w:val="paragraph"/>
        <w:spacing w:before="0" w:beforeAutospacing="0" w:after="0" w:afterAutospacing="0" w:line="360" w:lineRule="auto"/>
        <w:contextualSpacing/>
        <w:mirrorIndents/>
        <w:textAlignment w:val="baseline"/>
      </w:pPr>
    </w:p>
    <w:p w14:paraId="426FF490" w14:textId="18B998B5" w:rsidR="00B44D7B" w:rsidRPr="00F16B9C" w:rsidRDefault="00B44D7B" w:rsidP="00F16B9C">
      <w:pPr>
        <w:pStyle w:val="paragraph"/>
        <w:spacing w:before="0" w:beforeAutospacing="0" w:after="0" w:afterAutospacing="0" w:line="360" w:lineRule="auto"/>
        <w:contextualSpacing/>
        <w:mirrorIndents/>
        <w:textAlignment w:val="baseline"/>
      </w:pPr>
    </w:p>
    <w:p w14:paraId="5C06038A" w14:textId="23241C64" w:rsidR="00B44D7B" w:rsidRPr="00F16B9C" w:rsidRDefault="00B44D7B" w:rsidP="00F16B9C">
      <w:pPr>
        <w:pStyle w:val="paragraph"/>
        <w:spacing w:before="0" w:beforeAutospacing="0" w:after="0" w:afterAutospacing="0" w:line="360" w:lineRule="auto"/>
        <w:contextualSpacing/>
        <w:mirrorIndents/>
        <w:textAlignment w:val="baseline"/>
      </w:pPr>
    </w:p>
    <w:p w14:paraId="6DC2AD0E" w14:textId="3B61EA7E" w:rsidR="00B44D7B" w:rsidRPr="00F16B9C" w:rsidRDefault="00B44D7B" w:rsidP="00F16B9C">
      <w:pPr>
        <w:pStyle w:val="paragraph"/>
        <w:spacing w:before="0" w:beforeAutospacing="0" w:after="0" w:afterAutospacing="0" w:line="360" w:lineRule="auto"/>
        <w:contextualSpacing/>
        <w:mirrorIndents/>
        <w:textAlignment w:val="baseline"/>
      </w:pPr>
    </w:p>
    <w:p w14:paraId="6075EFD0" w14:textId="366DA629" w:rsidR="00B44D7B" w:rsidRPr="00F16B9C" w:rsidRDefault="00B44D7B" w:rsidP="00F16B9C">
      <w:pPr>
        <w:pStyle w:val="paragraph"/>
        <w:spacing w:before="0" w:beforeAutospacing="0" w:after="0" w:afterAutospacing="0" w:line="360" w:lineRule="auto"/>
        <w:contextualSpacing/>
        <w:mirrorIndents/>
        <w:textAlignment w:val="baseline"/>
      </w:pPr>
    </w:p>
    <w:p w14:paraId="277DF6F9" w14:textId="278C4A30" w:rsidR="00B44D7B" w:rsidRPr="00F16B9C" w:rsidRDefault="00B44D7B" w:rsidP="00834E1C">
      <w:pPr>
        <w:pStyle w:val="paragraph"/>
        <w:spacing w:before="0" w:beforeAutospacing="0" w:after="0" w:afterAutospacing="0" w:line="360" w:lineRule="auto"/>
        <w:ind w:firstLine="0"/>
        <w:contextualSpacing/>
        <w:mirrorIndents/>
        <w:jc w:val="left"/>
        <w:textAlignment w:val="baseline"/>
        <w:rPr>
          <w:rStyle w:val="normaltextrun"/>
        </w:rPr>
      </w:pPr>
      <w:r w:rsidRPr="00F16B9C">
        <w:rPr>
          <w:rStyle w:val="normaltextrun"/>
        </w:rPr>
        <w:t>O projeto aqui documentado é uma proposta de aprimoramento para processos de trabalho já existentes na empresa OceanPact.</w:t>
      </w:r>
    </w:p>
    <w:p w14:paraId="26788454" w14:textId="3E8D8833" w:rsidR="00B44D7B" w:rsidRPr="00F16B9C" w:rsidRDefault="00B44D7B" w:rsidP="00834E1C">
      <w:pPr>
        <w:pStyle w:val="paragraph"/>
        <w:spacing w:before="0" w:beforeAutospacing="0" w:after="0" w:afterAutospacing="0" w:line="360" w:lineRule="auto"/>
        <w:ind w:firstLine="0"/>
        <w:contextualSpacing/>
        <w:mirrorIndents/>
        <w:jc w:val="left"/>
        <w:textAlignment w:val="baseline"/>
      </w:pPr>
      <w:r w:rsidRPr="00F16B9C">
        <w:rPr>
          <w:rStyle w:val="normaltextrun"/>
        </w:rPr>
        <w:t>As deficiências ou riscos atuais nos trabalhos destacados da OceanPact são respeitosamente relatados para dar espaço a um software que dá suporte ao registro de usuários, embarcações, portos, equipamentos e serviços, e principalmente agendamento das solicitações que vinculam todos os itens anteriores, gerando um sistema de suporte interno sólido para a equipe, o que potencialmente gerará qualidade de vida no trabalho, organização e produtividade</w:t>
      </w:r>
      <w:r w:rsidRPr="00F16B9C">
        <w:rPr>
          <w:rStyle w:val="normaltextrun"/>
          <w:color w:val="000000"/>
          <w:shd w:val="clear" w:color="auto" w:fill="FFFFFF"/>
          <w:lang w:val="pt-PT"/>
        </w:rPr>
        <w:t>.</w:t>
      </w:r>
    </w:p>
    <w:p w14:paraId="78794422" w14:textId="56AEF460" w:rsidR="00B44D7B" w:rsidRPr="00F16B9C" w:rsidRDefault="00B44D7B" w:rsidP="00834E1C">
      <w:pPr>
        <w:pStyle w:val="paragraph"/>
        <w:spacing w:before="0" w:beforeAutospacing="0" w:after="0" w:afterAutospacing="0" w:line="360" w:lineRule="auto"/>
        <w:contextualSpacing/>
        <w:mirrorIndents/>
        <w:jc w:val="left"/>
        <w:textAlignment w:val="baseline"/>
      </w:pPr>
    </w:p>
    <w:p w14:paraId="5F37C057" w14:textId="10E1FDA4" w:rsidR="00B44D7B" w:rsidRPr="00F16B9C" w:rsidRDefault="00B44D7B" w:rsidP="00834E1C">
      <w:pPr>
        <w:pStyle w:val="paragraph"/>
        <w:spacing w:before="0" w:beforeAutospacing="0" w:after="0" w:afterAutospacing="0" w:line="360" w:lineRule="auto"/>
        <w:contextualSpacing/>
        <w:mirrorIndents/>
        <w:jc w:val="left"/>
        <w:textAlignment w:val="baseline"/>
      </w:pPr>
      <w:r w:rsidRPr="00F16B9C">
        <w:rPr>
          <w:rStyle w:val="normaltextrun"/>
          <w:b/>
          <w:bCs/>
          <w:color w:val="000000"/>
          <w:shd w:val="clear" w:color="auto" w:fill="FFFFFF"/>
          <w:lang w:val="pt-PT"/>
        </w:rPr>
        <w:t>Palavras-chave:</w:t>
      </w:r>
      <w:r w:rsidRPr="00F16B9C">
        <w:rPr>
          <w:rStyle w:val="normaltextrun"/>
          <w:color w:val="000000"/>
          <w:shd w:val="clear" w:color="auto" w:fill="FFFFFF"/>
          <w:lang w:val="pt-PT"/>
        </w:rPr>
        <w:t xml:space="preserve"> Sistema de Informação, Embarcação, Agendamento, Solicitação, Suporte, Docagem, Industria 4.0, </w:t>
      </w:r>
      <w:commentRangeStart w:id="5"/>
      <w:r w:rsidRPr="00F16B9C">
        <w:rPr>
          <w:rStyle w:val="normaltextrun"/>
          <w:color w:val="000000"/>
          <w:shd w:val="clear" w:color="auto" w:fill="FFFFFF"/>
          <w:lang w:val="pt-PT"/>
        </w:rPr>
        <w:t>Qualidade de Vida, Organização</w:t>
      </w:r>
      <w:commentRangeEnd w:id="5"/>
      <w:r w:rsidRPr="00F16B9C">
        <w:rPr>
          <w:rStyle w:val="Refdecomentrio"/>
          <w:rFonts w:eastAsia="Calibri"/>
          <w:sz w:val="24"/>
          <w:szCs w:val="24"/>
        </w:rPr>
        <w:commentReference w:id="5"/>
      </w:r>
      <w:r w:rsidRPr="00F16B9C">
        <w:rPr>
          <w:rStyle w:val="normaltextrun"/>
        </w:rPr>
        <w:t>.</w:t>
      </w:r>
    </w:p>
    <w:p w14:paraId="78DAAA56" w14:textId="48CC2C3B" w:rsidR="00B44D7B" w:rsidRPr="00F16B9C" w:rsidRDefault="00B44D7B" w:rsidP="00F16B9C">
      <w:pPr>
        <w:pStyle w:val="paragraph"/>
        <w:spacing w:before="0" w:beforeAutospacing="0" w:after="0" w:afterAutospacing="0" w:line="360" w:lineRule="auto"/>
        <w:contextualSpacing/>
        <w:mirrorIndents/>
        <w:textAlignment w:val="baseline"/>
      </w:pPr>
    </w:p>
    <w:p w14:paraId="77C5922F" w14:textId="5BC9C15A" w:rsidR="00B44D7B" w:rsidRPr="00F16B9C" w:rsidRDefault="00B44D7B" w:rsidP="00F16B9C">
      <w:pPr>
        <w:pStyle w:val="paragraph"/>
        <w:spacing w:before="0" w:beforeAutospacing="0" w:after="0" w:afterAutospacing="0" w:line="360" w:lineRule="auto"/>
        <w:contextualSpacing/>
        <w:mirrorIndents/>
        <w:textAlignment w:val="baseline"/>
      </w:pPr>
    </w:p>
    <w:p w14:paraId="71861978" w14:textId="660B8571" w:rsidR="00B44D7B" w:rsidRPr="00F16B9C" w:rsidRDefault="00B44D7B" w:rsidP="00F16B9C">
      <w:pPr>
        <w:pStyle w:val="paragraph"/>
        <w:spacing w:before="0" w:beforeAutospacing="0" w:after="0" w:afterAutospacing="0" w:line="360" w:lineRule="auto"/>
        <w:contextualSpacing/>
        <w:mirrorIndents/>
        <w:textAlignment w:val="baseline"/>
      </w:pPr>
    </w:p>
    <w:p w14:paraId="408C0F4C" w14:textId="630B2188" w:rsidR="00B44D7B" w:rsidRPr="00F16B9C" w:rsidRDefault="00B44D7B" w:rsidP="00F16B9C">
      <w:pPr>
        <w:pStyle w:val="paragraph"/>
        <w:spacing w:before="0" w:beforeAutospacing="0" w:after="0" w:afterAutospacing="0" w:line="360" w:lineRule="auto"/>
        <w:contextualSpacing/>
        <w:mirrorIndents/>
        <w:textAlignment w:val="baseline"/>
      </w:pPr>
    </w:p>
    <w:p w14:paraId="5833B671" w14:textId="3D12444F" w:rsidR="00B44D7B" w:rsidRPr="00F16B9C" w:rsidRDefault="00B44D7B" w:rsidP="00F16B9C">
      <w:pPr>
        <w:pStyle w:val="paragraph"/>
        <w:spacing w:before="0" w:beforeAutospacing="0" w:after="0" w:afterAutospacing="0" w:line="360" w:lineRule="auto"/>
        <w:contextualSpacing/>
        <w:mirrorIndents/>
        <w:textAlignment w:val="baseline"/>
      </w:pPr>
      <w:r w:rsidRPr="00F16B9C">
        <w:rPr>
          <w:rStyle w:val="normaltextrun"/>
        </w:rPr>
        <w:t>Novembro 2022</w:t>
      </w:r>
    </w:p>
    <w:p w14:paraId="52EAF31A" w14:textId="00D365BE" w:rsidR="00B44D7B" w:rsidRPr="00F16B9C" w:rsidRDefault="00B44D7B" w:rsidP="00F16B9C">
      <w:pPr>
        <w:pStyle w:val="paragraph"/>
        <w:spacing w:before="0" w:beforeAutospacing="0" w:after="0" w:afterAutospacing="0" w:line="360" w:lineRule="auto"/>
        <w:contextualSpacing/>
        <w:mirrorIndents/>
        <w:textAlignment w:val="baseline"/>
      </w:pPr>
    </w:p>
    <w:p w14:paraId="1A7D156C" w14:textId="48F2D1BC" w:rsidR="00B44D7B" w:rsidRPr="00F16B9C" w:rsidRDefault="00B44D7B" w:rsidP="00F16B9C">
      <w:pPr>
        <w:pStyle w:val="paragraph"/>
        <w:spacing w:before="0" w:beforeAutospacing="0" w:after="0" w:afterAutospacing="0" w:line="360" w:lineRule="auto"/>
        <w:contextualSpacing/>
        <w:mirrorIndents/>
        <w:textAlignment w:val="baseline"/>
      </w:pPr>
    </w:p>
    <w:p w14:paraId="4BAB9611" w14:textId="2664FD7B" w:rsidR="00B44D7B" w:rsidRPr="00F16B9C" w:rsidRDefault="00B44D7B" w:rsidP="00F16B9C">
      <w:pPr>
        <w:pStyle w:val="paragraph"/>
        <w:spacing w:before="0" w:beforeAutospacing="0" w:after="0" w:afterAutospacing="0" w:line="360" w:lineRule="auto"/>
        <w:contextualSpacing/>
        <w:mirrorIndents/>
        <w:textAlignment w:val="baseline"/>
      </w:pPr>
    </w:p>
    <w:p w14:paraId="10A8EF1B" w14:textId="0B5D1102" w:rsidR="00B44D7B" w:rsidRPr="00F16B9C" w:rsidRDefault="00B44D7B" w:rsidP="00F16B9C">
      <w:pPr>
        <w:pStyle w:val="paragraph"/>
        <w:spacing w:before="0" w:beforeAutospacing="0" w:after="0" w:afterAutospacing="0" w:line="360" w:lineRule="auto"/>
        <w:contextualSpacing/>
        <w:mirrorIndents/>
        <w:textAlignment w:val="baseline"/>
      </w:pPr>
    </w:p>
    <w:p w14:paraId="3BE9ABFC" w14:textId="0C622B7C" w:rsidR="00B44D7B" w:rsidRPr="00F16B9C" w:rsidRDefault="00B44D7B" w:rsidP="00F16B9C">
      <w:pPr>
        <w:pStyle w:val="paragraph"/>
        <w:spacing w:before="0" w:beforeAutospacing="0" w:after="0" w:afterAutospacing="0" w:line="360" w:lineRule="auto"/>
        <w:contextualSpacing/>
        <w:mirrorIndents/>
        <w:textAlignment w:val="baseline"/>
      </w:pPr>
    </w:p>
    <w:p w14:paraId="0E77BFD6" w14:textId="2D2AD88A" w:rsidR="00B44D7B" w:rsidRPr="00F16B9C" w:rsidRDefault="00B44D7B" w:rsidP="00F16B9C">
      <w:pPr>
        <w:pStyle w:val="paragraph"/>
        <w:spacing w:before="0" w:beforeAutospacing="0" w:after="0" w:afterAutospacing="0" w:line="360" w:lineRule="auto"/>
        <w:contextualSpacing/>
        <w:mirrorIndents/>
        <w:textAlignment w:val="baseline"/>
      </w:pPr>
      <w:r w:rsidRPr="00F16B9C">
        <w:rPr>
          <w:rStyle w:val="normaltextrun"/>
        </w:rPr>
        <w:t xml:space="preserve">Orientador: Prof. </w:t>
      </w:r>
      <w:proofErr w:type="spellStart"/>
      <w:r w:rsidRPr="00F16B9C">
        <w:rPr>
          <w:rStyle w:val="normaltextrun"/>
        </w:rPr>
        <w:t>M.Sc</w:t>
      </w:r>
      <w:proofErr w:type="spellEnd"/>
      <w:r w:rsidRPr="00F16B9C">
        <w:rPr>
          <w:rStyle w:val="normaltextrun"/>
        </w:rPr>
        <w:t>. Raimundo Aguiar Xavier</w:t>
      </w:r>
    </w:p>
    <w:p w14:paraId="23072DB1" w14:textId="5FC1EB37" w:rsidR="00B44D7B" w:rsidRPr="00F16B9C" w:rsidRDefault="00B44D7B" w:rsidP="00F16B9C">
      <w:pPr>
        <w:pStyle w:val="paragraph"/>
        <w:spacing w:before="0" w:beforeAutospacing="0" w:after="0" w:afterAutospacing="0" w:line="360" w:lineRule="auto"/>
        <w:contextualSpacing/>
        <w:mirrorIndents/>
        <w:textAlignment w:val="baseline"/>
      </w:pPr>
    </w:p>
    <w:p w14:paraId="65709493" w14:textId="2D6988F4" w:rsidR="00B44D7B" w:rsidRPr="00F16B9C" w:rsidRDefault="00B44D7B" w:rsidP="00F16B9C">
      <w:pPr>
        <w:pStyle w:val="paragraph"/>
        <w:spacing w:before="0" w:beforeAutospacing="0" w:after="0" w:afterAutospacing="0" w:line="360" w:lineRule="auto"/>
        <w:contextualSpacing/>
        <w:mirrorIndents/>
        <w:textAlignment w:val="baseline"/>
      </w:pPr>
    </w:p>
    <w:p w14:paraId="2B00AADD" w14:textId="44B7C8AA" w:rsidR="00B44D7B" w:rsidRPr="00F16B9C" w:rsidRDefault="00B44D7B" w:rsidP="00F16B9C">
      <w:pPr>
        <w:pStyle w:val="paragraph"/>
        <w:spacing w:before="0" w:beforeAutospacing="0" w:after="0" w:afterAutospacing="0" w:line="360" w:lineRule="auto"/>
        <w:contextualSpacing/>
        <w:mirrorIndents/>
        <w:textAlignment w:val="baseline"/>
      </w:pPr>
    </w:p>
    <w:p w14:paraId="53A7A37F" w14:textId="5999FB4C" w:rsidR="00B44D7B" w:rsidRPr="00F16B9C" w:rsidRDefault="00B44D7B" w:rsidP="00F16B9C">
      <w:pPr>
        <w:pStyle w:val="paragraph"/>
        <w:spacing w:before="0" w:beforeAutospacing="0" w:after="0" w:afterAutospacing="0" w:line="360" w:lineRule="auto"/>
        <w:contextualSpacing/>
        <w:mirrorIndents/>
        <w:textAlignment w:val="baseline"/>
      </w:pPr>
    </w:p>
    <w:p w14:paraId="6138165A" w14:textId="034A6EC6" w:rsidR="00B44D7B" w:rsidRPr="00F16B9C" w:rsidRDefault="00B44D7B" w:rsidP="00F16B9C">
      <w:pPr>
        <w:pStyle w:val="paragraph"/>
        <w:spacing w:before="0" w:beforeAutospacing="0" w:after="0" w:afterAutospacing="0" w:line="360" w:lineRule="auto"/>
        <w:contextualSpacing/>
        <w:mirrorIndents/>
        <w:textAlignment w:val="baseline"/>
      </w:pPr>
    </w:p>
    <w:p w14:paraId="3FBE6505" w14:textId="59886570" w:rsidR="00B44D7B" w:rsidRPr="00F16B9C" w:rsidRDefault="00B44D7B" w:rsidP="00F16B9C">
      <w:pPr>
        <w:pStyle w:val="paragraph"/>
        <w:spacing w:before="0" w:beforeAutospacing="0" w:after="0" w:afterAutospacing="0" w:line="360" w:lineRule="auto"/>
        <w:contextualSpacing/>
        <w:mirrorIndents/>
        <w:textAlignment w:val="baseline"/>
      </w:pPr>
    </w:p>
    <w:p w14:paraId="6E9DD940" w14:textId="1B68A9BE" w:rsidR="00B44D7B" w:rsidRPr="00F16B9C" w:rsidRDefault="00B44D7B" w:rsidP="00A84E5E">
      <w:pPr>
        <w:pStyle w:val="paragraph"/>
        <w:spacing w:before="0" w:beforeAutospacing="0" w:after="0" w:afterAutospacing="0" w:line="360" w:lineRule="auto"/>
        <w:ind w:firstLine="0"/>
        <w:contextualSpacing/>
        <w:mirrorIndents/>
        <w:jc w:val="both"/>
        <w:textAlignment w:val="baseline"/>
        <w:rPr>
          <w:rStyle w:val="normaltextrun"/>
        </w:rPr>
      </w:pPr>
    </w:p>
    <w:p w14:paraId="38A44E2F" w14:textId="44CAC6D0" w:rsidR="00B44D7B" w:rsidRPr="00F16B9C" w:rsidRDefault="00B44D7B" w:rsidP="00F16B9C">
      <w:pPr>
        <w:pStyle w:val="paragraph"/>
        <w:spacing w:before="0" w:beforeAutospacing="0" w:after="0" w:afterAutospacing="0" w:line="360" w:lineRule="auto"/>
        <w:contextualSpacing/>
        <w:mirrorIndents/>
        <w:textAlignment w:val="baseline"/>
        <w:rPr>
          <w:lang w:val="en-US"/>
        </w:rPr>
      </w:pPr>
      <w:r w:rsidRPr="00F16B9C">
        <w:rPr>
          <w:rStyle w:val="normaltextrun"/>
          <w:b/>
          <w:bCs/>
          <w:lang w:val="en-US"/>
        </w:rPr>
        <w:lastRenderedPageBreak/>
        <w:t>ABSTRACT</w:t>
      </w:r>
    </w:p>
    <w:p w14:paraId="12582423" w14:textId="3239F0A1" w:rsidR="00B44D7B" w:rsidRPr="00F16B9C" w:rsidRDefault="00B44D7B" w:rsidP="00F16B9C">
      <w:pPr>
        <w:pStyle w:val="paragraph"/>
        <w:spacing w:before="0" w:beforeAutospacing="0" w:after="0" w:afterAutospacing="0" w:line="360" w:lineRule="auto"/>
        <w:contextualSpacing/>
        <w:mirrorIndents/>
        <w:textAlignment w:val="baseline"/>
        <w:rPr>
          <w:lang w:val="en-US"/>
        </w:rPr>
      </w:pPr>
    </w:p>
    <w:p w14:paraId="5A6F1BFE" w14:textId="73D12CDF" w:rsidR="00B44D7B" w:rsidRPr="00F16B9C" w:rsidRDefault="00B44D7B" w:rsidP="00F16B9C">
      <w:pPr>
        <w:pStyle w:val="paragraph"/>
        <w:spacing w:before="0" w:beforeAutospacing="0" w:after="0" w:afterAutospacing="0" w:line="360" w:lineRule="auto"/>
        <w:contextualSpacing/>
        <w:mirrorIndents/>
        <w:textAlignment w:val="baseline"/>
        <w:rPr>
          <w:lang w:val="en-US"/>
        </w:rPr>
      </w:pPr>
    </w:p>
    <w:p w14:paraId="7391D1D6" w14:textId="3AB365CB" w:rsidR="00B44D7B" w:rsidRPr="00F16B9C" w:rsidRDefault="00B44D7B" w:rsidP="00F16B9C">
      <w:pPr>
        <w:pStyle w:val="paragraph"/>
        <w:spacing w:before="0" w:beforeAutospacing="0" w:after="0" w:afterAutospacing="0" w:line="360" w:lineRule="auto"/>
        <w:contextualSpacing/>
        <w:mirrorIndents/>
        <w:textAlignment w:val="baseline"/>
        <w:rPr>
          <w:lang w:val="en-US"/>
        </w:rPr>
      </w:pPr>
    </w:p>
    <w:p w14:paraId="3C2BF488" w14:textId="0F54DD1D" w:rsidR="00B44D7B" w:rsidRPr="00F16B9C" w:rsidRDefault="00B44D7B" w:rsidP="00F16B9C">
      <w:pPr>
        <w:pStyle w:val="paragraph"/>
        <w:spacing w:before="0" w:beforeAutospacing="0" w:after="0" w:afterAutospacing="0" w:line="360" w:lineRule="auto"/>
        <w:contextualSpacing/>
        <w:mirrorIndents/>
        <w:textAlignment w:val="baseline"/>
        <w:rPr>
          <w:lang w:val="en-US"/>
        </w:rPr>
      </w:pPr>
    </w:p>
    <w:p w14:paraId="7D50CD8F" w14:textId="77777777" w:rsidR="00B44D7B" w:rsidRPr="00F16B9C" w:rsidRDefault="00B44D7B" w:rsidP="00834E1C">
      <w:pPr>
        <w:pStyle w:val="paragraph"/>
        <w:spacing w:before="0" w:beforeAutospacing="0" w:after="0" w:afterAutospacing="0" w:line="360" w:lineRule="auto"/>
        <w:contextualSpacing/>
        <w:mirrorIndents/>
        <w:jc w:val="left"/>
        <w:textAlignment w:val="baseline"/>
        <w:rPr>
          <w:rStyle w:val="normaltextrun"/>
          <w:lang w:val="en-US"/>
        </w:rPr>
      </w:pPr>
      <w:r w:rsidRPr="00F16B9C">
        <w:rPr>
          <w:rStyle w:val="normaltextrun"/>
          <w:lang w:val="en-US"/>
        </w:rPr>
        <w:t>The project here documented is a proposal of improvement to work processes already existents in the OceanPact enterprise.</w:t>
      </w:r>
    </w:p>
    <w:p w14:paraId="1FEAE415" w14:textId="45B35623" w:rsidR="00B44D7B" w:rsidRPr="00F16B9C" w:rsidRDefault="00B44D7B" w:rsidP="00834E1C">
      <w:pPr>
        <w:pStyle w:val="paragraph"/>
        <w:spacing w:before="0" w:beforeAutospacing="0" w:after="0" w:afterAutospacing="0" w:line="360" w:lineRule="auto"/>
        <w:contextualSpacing/>
        <w:mirrorIndents/>
        <w:jc w:val="left"/>
        <w:textAlignment w:val="baseline"/>
        <w:rPr>
          <w:lang w:val="en-US"/>
        </w:rPr>
      </w:pPr>
      <w:r w:rsidRPr="00F16B9C">
        <w:rPr>
          <w:rStyle w:val="normaltextrun"/>
          <w:lang w:val="en-US"/>
        </w:rPr>
        <w:t>The current deficiencies or risks in the highlighted OceanPact works are respectfully related to open space for a software that offer support to register of users, vessels, harbors, equipment, and services and mainly the solicitation schedule that bind all other items mentioned generating a solid internal support system for the workers team, what potentially will improve their work life quality, organization, and productivity.</w:t>
      </w:r>
    </w:p>
    <w:p w14:paraId="113CBA4C" w14:textId="0BFC43D3" w:rsidR="00B44D7B" w:rsidRPr="00F16B9C" w:rsidRDefault="00B44D7B" w:rsidP="00834E1C">
      <w:pPr>
        <w:pStyle w:val="paragraph"/>
        <w:spacing w:before="0" w:beforeAutospacing="0" w:after="0" w:afterAutospacing="0" w:line="360" w:lineRule="auto"/>
        <w:contextualSpacing/>
        <w:mirrorIndents/>
        <w:jc w:val="left"/>
        <w:textAlignment w:val="baseline"/>
        <w:rPr>
          <w:lang w:val="en-US"/>
        </w:rPr>
      </w:pPr>
    </w:p>
    <w:p w14:paraId="61C39FB8" w14:textId="67C2B796" w:rsidR="00B44D7B" w:rsidRPr="00F16B9C" w:rsidRDefault="00B44D7B" w:rsidP="00834E1C">
      <w:pPr>
        <w:pStyle w:val="paragraph"/>
        <w:spacing w:before="0" w:beforeAutospacing="0" w:after="0" w:afterAutospacing="0" w:line="360" w:lineRule="auto"/>
        <w:contextualSpacing/>
        <w:mirrorIndents/>
        <w:jc w:val="left"/>
        <w:textAlignment w:val="baseline"/>
        <w:rPr>
          <w:lang w:val="en-US"/>
        </w:rPr>
      </w:pPr>
      <w:r w:rsidRPr="00F16B9C">
        <w:rPr>
          <w:rStyle w:val="normaltextrun"/>
          <w:b/>
          <w:bCs/>
          <w:lang w:val="en-US"/>
        </w:rPr>
        <w:t>Keywords:</w:t>
      </w:r>
      <w:r w:rsidRPr="00F16B9C">
        <w:rPr>
          <w:rStyle w:val="normaltextrun"/>
          <w:lang w:val="en-US"/>
        </w:rPr>
        <w:t xml:space="preserve"> </w:t>
      </w:r>
      <w:r w:rsidRPr="00F16B9C">
        <w:rPr>
          <w:rStyle w:val="normaltextrun"/>
          <w:color w:val="000000"/>
          <w:shd w:val="clear" w:color="auto" w:fill="FFFFFF"/>
          <w:lang w:val="en-US"/>
        </w:rPr>
        <w:t>Information System, Vessel, Schedule, Solicitation, Support, Docking, Industry 4.0, Wellness, Organization</w:t>
      </w:r>
      <w:r w:rsidRPr="00F16B9C">
        <w:rPr>
          <w:rStyle w:val="normaltextrun"/>
          <w:lang w:val="en-US"/>
        </w:rPr>
        <w:t>.</w:t>
      </w:r>
    </w:p>
    <w:p w14:paraId="28D332D5" w14:textId="3409EFB4" w:rsidR="00B44D7B" w:rsidRPr="00F16B9C" w:rsidRDefault="00B44D7B" w:rsidP="00F16B9C">
      <w:pPr>
        <w:pStyle w:val="paragraph"/>
        <w:spacing w:before="0" w:beforeAutospacing="0" w:after="0" w:afterAutospacing="0" w:line="360" w:lineRule="auto"/>
        <w:contextualSpacing/>
        <w:mirrorIndents/>
        <w:textAlignment w:val="baseline"/>
        <w:rPr>
          <w:lang w:val="en-US"/>
        </w:rPr>
      </w:pPr>
    </w:p>
    <w:p w14:paraId="4951D8D0" w14:textId="7C3D89AE" w:rsidR="00B44D7B" w:rsidRPr="00F16B9C" w:rsidRDefault="00B44D7B" w:rsidP="00F16B9C">
      <w:pPr>
        <w:pStyle w:val="paragraph"/>
        <w:spacing w:before="0" w:beforeAutospacing="0" w:after="0" w:afterAutospacing="0" w:line="360" w:lineRule="auto"/>
        <w:contextualSpacing/>
        <w:mirrorIndents/>
        <w:textAlignment w:val="baseline"/>
        <w:rPr>
          <w:lang w:val="en-US"/>
        </w:rPr>
      </w:pPr>
    </w:p>
    <w:p w14:paraId="63F78FAF" w14:textId="5FD7C861" w:rsidR="00B44D7B" w:rsidRPr="00F16B9C" w:rsidRDefault="00B44D7B" w:rsidP="00F16B9C">
      <w:pPr>
        <w:pStyle w:val="paragraph"/>
        <w:spacing w:before="0" w:beforeAutospacing="0" w:after="0" w:afterAutospacing="0" w:line="360" w:lineRule="auto"/>
        <w:contextualSpacing/>
        <w:mirrorIndents/>
        <w:textAlignment w:val="baseline"/>
        <w:rPr>
          <w:lang w:val="en-US"/>
        </w:rPr>
      </w:pPr>
    </w:p>
    <w:p w14:paraId="2B500A89" w14:textId="742F07ED" w:rsidR="00B44D7B" w:rsidRPr="00F16B9C" w:rsidRDefault="00B44D7B" w:rsidP="00F16B9C">
      <w:pPr>
        <w:pStyle w:val="paragraph"/>
        <w:spacing w:before="0" w:beforeAutospacing="0" w:after="0" w:afterAutospacing="0" w:line="360" w:lineRule="auto"/>
        <w:contextualSpacing/>
        <w:mirrorIndents/>
        <w:textAlignment w:val="baseline"/>
        <w:rPr>
          <w:lang w:val="en-US"/>
        </w:rPr>
      </w:pPr>
    </w:p>
    <w:p w14:paraId="38B0FB11" w14:textId="4B50155E" w:rsidR="00B44D7B" w:rsidRPr="00F16B9C" w:rsidRDefault="00B44D7B" w:rsidP="00F16B9C">
      <w:pPr>
        <w:pStyle w:val="paragraph"/>
        <w:spacing w:before="0" w:beforeAutospacing="0" w:after="0" w:afterAutospacing="0" w:line="360" w:lineRule="auto"/>
        <w:contextualSpacing/>
        <w:mirrorIndents/>
        <w:textAlignment w:val="baseline"/>
        <w:rPr>
          <w:lang w:val="en-US"/>
        </w:rPr>
      </w:pPr>
    </w:p>
    <w:p w14:paraId="789C9815" w14:textId="5A50A42B" w:rsidR="00B44D7B" w:rsidRPr="00F16B9C" w:rsidRDefault="00B44D7B" w:rsidP="00F16B9C">
      <w:pPr>
        <w:pStyle w:val="paragraph"/>
        <w:spacing w:before="0" w:beforeAutospacing="0" w:after="0" w:afterAutospacing="0" w:line="360" w:lineRule="auto"/>
        <w:contextualSpacing/>
        <w:mirrorIndents/>
        <w:textAlignment w:val="baseline"/>
        <w:rPr>
          <w:lang w:val="en-US"/>
        </w:rPr>
      </w:pPr>
    </w:p>
    <w:p w14:paraId="2A8366D3" w14:textId="62B6EA79" w:rsidR="00B44D7B" w:rsidRPr="00F16B9C" w:rsidRDefault="00B44D7B" w:rsidP="00F16B9C">
      <w:pPr>
        <w:pStyle w:val="paragraph"/>
        <w:spacing w:before="0" w:beforeAutospacing="0" w:after="0" w:afterAutospacing="0" w:line="360" w:lineRule="auto"/>
        <w:contextualSpacing/>
        <w:mirrorIndents/>
        <w:textAlignment w:val="baseline"/>
      </w:pPr>
      <w:proofErr w:type="spellStart"/>
      <w:r w:rsidRPr="00F16B9C">
        <w:rPr>
          <w:rStyle w:val="normaltextrun"/>
        </w:rPr>
        <w:t>November</w:t>
      </w:r>
      <w:proofErr w:type="spellEnd"/>
      <w:r w:rsidRPr="00F16B9C">
        <w:rPr>
          <w:rStyle w:val="normaltextrun"/>
        </w:rPr>
        <w:t xml:space="preserve"> 2021</w:t>
      </w:r>
    </w:p>
    <w:p w14:paraId="0E0C769C" w14:textId="1E4E1088" w:rsidR="00B44D7B" w:rsidRPr="00F16B9C" w:rsidRDefault="00B44D7B" w:rsidP="00F16B9C">
      <w:pPr>
        <w:pStyle w:val="paragraph"/>
        <w:spacing w:before="0" w:beforeAutospacing="0" w:after="0" w:afterAutospacing="0" w:line="360" w:lineRule="auto"/>
        <w:contextualSpacing/>
        <w:mirrorIndents/>
        <w:textAlignment w:val="baseline"/>
      </w:pPr>
    </w:p>
    <w:p w14:paraId="0F2EFCDE" w14:textId="33DCEC73" w:rsidR="00B44D7B" w:rsidRPr="00F16B9C" w:rsidRDefault="00B44D7B" w:rsidP="00F16B9C">
      <w:pPr>
        <w:pStyle w:val="paragraph"/>
        <w:spacing w:before="0" w:beforeAutospacing="0" w:after="0" w:afterAutospacing="0" w:line="360" w:lineRule="auto"/>
        <w:contextualSpacing/>
        <w:mirrorIndents/>
        <w:textAlignment w:val="baseline"/>
      </w:pPr>
    </w:p>
    <w:p w14:paraId="18A77AFC" w14:textId="3D67D6B6" w:rsidR="00B44D7B" w:rsidRPr="00F16B9C" w:rsidRDefault="00B44D7B" w:rsidP="00F16B9C">
      <w:pPr>
        <w:pStyle w:val="paragraph"/>
        <w:spacing w:before="0" w:beforeAutospacing="0" w:after="0" w:afterAutospacing="0" w:line="360" w:lineRule="auto"/>
        <w:contextualSpacing/>
        <w:mirrorIndents/>
        <w:textAlignment w:val="baseline"/>
      </w:pPr>
    </w:p>
    <w:p w14:paraId="6C25E112" w14:textId="53A4E346" w:rsidR="00B44D7B" w:rsidRPr="00F16B9C" w:rsidRDefault="00B44D7B" w:rsidP="00F16B9C">
      <w:pPr>
        <w:pStyle w:val="paragraph"/>
        <w:spacing w:before="0" w:beforeAutospacing="0" w:after="0" w:afterAutospacing="0" w:line="360" w:lineRule="auto"/>
        <w:contextualSpacing/>
        <w:mirrorIndents/>
        <w:textAlignment w:val="baseline"/>
      </w:pPr>
    </w:p>
    <w:p w14:paraId="04387358" w14:textId="77AFE87E" w:rsidR="00B44D7B" w:rsidRPr="00F16B9C" w:rsidRDefault="00B44D7B" w:rsidP="00F16B9C">
      <w:pPr>
        <w:pStyle w:val="paragraph"/>
        <w:spacing w:before="0" w:beforeAutospacing="0" w:after="0" w:afterAutospacing="0" w:line="360" w:lineRule="auto"/>
        <w:contextualSpacing/>
        <w:mirrorIndents/>
        <w:textAlignment w:val="baseline"/>
      </w:pPr>
      <w:proofErr w:type="spellStart"/>
      <w:r w:rsidRPr="00F16B9C">
        <w:rPr>
          <w:rStyle w:val="normaltextrun"/>
          <w:color w:val="000000"/>
        </w:rPr>
        <w:t>Advisor</w:t>
      </w:r>
      <w:proofErr w:type="spellEnd"/>
      <w:r w:rsidRPr="00F16B9C">
        <w:rPr>
          <w:rStyle w:val="normaltextrun"/>
          <w:color w:val="000000"/>
        </w:rPr>
        <w:t xml:space="preserve"> </w:t>
      </w:r>
      <w:proofErr w:type="spellStart"/>
      <w:r w:rsidRPr="00F16B9C">
        <w:rPr>
          <w:rStyle w:val="normaltextrun"/>
          <w:color w:val="000000"/>
        </w:rPr>
        <w:t>Teacher</w:t>
      </w:r>
      <w:proofErr w:type="spellEnd"/>
      <w:r w:rsidRPr="00F16B9C">
        <w:rPr>
          <w:rStyle w:val="normaltextrun"/>
          <w:color w:val="000000"/>
        </w:rPr>
        <w:t xml:space="preserve">: Prof. </w:t>
      </w:r>
      <w:proofErr w:type="spellStart"/>
      <w:r w:rsidRPr="00F16B9C">
        <w:rPr>
          <w:rStyle w:val="normaltextrun"/>
          <w:color w:val="000000"/>
        </w:rPr>
        <w:t>M.Sc</w:t>
      </w:r>
      <w:proofErr w:type="spellEnd"/>
      <w:r w:rsidRPr="00F16B9C">
        <w:rPr>
          <w:rStyle w:val="normaltextrun"/>
          <w:color w:val="000000"/>
        </w:rPr>
        <w:t>. Raimundo Aguiar Xavier</w:t>
      </w:r>
    </w:p>
    <w:sdt>
      <w:sdtPr>
        <w:rPr>
          <w:rFonts w:ascii="Times New Roman" w:eastAsia="Calibri" w:hAnsi="Times New Roman" w:cs="Times New Roman"/>
          <w:color w:val="auto"/>
          <w:sz w:val="24"/>
          <w:szCs w:val="24"/>
        </w:rPr>
        <w:id w:val="-333531787"/>
        <w:docPartObj>
          <w:docPartGallery w:val="Table of Contents"/>
          <w:docPartUnique/>
        </w:docPartObj>
      </w:sdtPr>
      <w:sdtEndPr>
        <w:rPr>
          <w:b/>
          <w:bCs/>
        </w:rPr>
      </w:sdtEndPr>
      <w:sdtContent>
        <w:p w14:paraId="04AD9791" w14:textId="77777777" w:rsidR="00B44D7B" w:rsidRPr="00F16B9C" w:rsidRDefault="00B44D7B" w:rsidP="00F16B9C">
          <w:pPr>
            <w:pStyle w:val="CabealhodoSumrio"/>
            <w:spacing w:before="0"/>
            <w:contextualSpacing/>
            <w:mirrorIndents/>
            <w:rPr>
              <w:rFonts w:ascii="Times New Roman" w:eastAsia="Calibri" w:hAnsi="Times New Roman" w:cs="Times New Roman"/>
              <w:color w:val="auto"/>
              <w:sz w:val="24"/>
              <w:szCs w:val="24"/>
            </w:rPr>
          </w:pPr>
          <w:r w:rsidRPr="00F16B9C">
            <w:rPr>
              <w:rFonts w:ascii="Times New Roman" w:eastAsia="Calibri" w:hAnsi="Times New Roman" w:cs="Times New Roman"/>
              <w:color w:val="auto"/>
              <w:sz w:val="24"/>
              <w:szCs w:val="24"/>
            </w:rPr>
            <w:br w:type="page"/>
          </w:r>
        </w:p>
        <w:p w14:paraId="129C49AE" w14:textId="77777777" w:rsidR="00B44D7B" w:rsidRPr="00834E1C" w:rsidRDefault="00B44D7B" w:rsidP="00F16B9C">
          <w:pPr>
            <w:pStyle w:val="CabealhodoSumrio"/>
            <w:spacing w:before="0"/>
            <w:contextualSpacing/>
            <w:mirrorIndents/>
            <w:rPr>
              <w:rFonts w:ascii="Times New Roman" w:hAnsi="Times New Roman" w:cs="Times New Roman"/>
              <w:b/>
              <w:bCs/>
              <w:color w:val="auto"/>
              <w:sz w:val="24"/>
              <w:szCs w:val="24"/>
            </w:rPr>
          </w:pPr>
          <w:r w:rsidRPr="00834E1C">
            <w:rPr>
              <w:rFonts w:ascii="Times New Roman" w:hAnsi="Times New Roman" w:cs="Times New Roman"/>
              <w:b/>
              <w:bCs/>
              <w:color w:val="auto"/>
              <w:sz w:val="24"/>
              <w:szCs w:val="24"/>
            </w:rPr>
            <w:lastRenderedPageBreak/>
            <w:t>Sumário</w:t>
          </w:r>
        </w:p>
        <w:p w14:paraId="0898655E" w14:textId="5237148C" w:rsidR="006E18D5" w:rsidRDefault="00B44D7B">
          <w:pPr>
            <w:pStyle w:val="Sumrio1"/>
            <w:tabs>
              <w:tab w:val="left" w:pos="1100"/>
            </w:tabs>
            <w:rPr>
              <w:rFonts w:asciiTheme="minorHAnsi" w:eastAsiaTheme="minorEastAsia" w:hAnsiTheme="minorHAnsi" w:cstheme="minorBidi"/>
              <w:noProof/>
            </w:rPr>
          </w:pPr>
          <w:r w:rsidRPr="00F16B9C">
            <w:rPr>
              <w:rFonts w:eastAsiaTheme="minorEastAsia"/>
            </w:rPr>
            <w:fldChar w:fldCharType="begin"/>
          </w:r>
          <w:r w:rsidRPr="00F16B9C">
            <w:instrText xml:space="preserve"> TOC \o "1-3" \h \z \u </w:instrText>
          </w:r>
          <w:r w:rsidRPr="00F16B9C">
            <w:rPr>
              <w:rFonts w:eastAsiaTheme="minorEastAsia"/>
            </w:rPr>
            <w:fldChar w:fldCharType="separate"/>
          </w:r>
          <w:hyperlink w:anchor="_Toc120825279" w:history="1">
            <w:r w:rsidR="006E18D5" w:rsidRPr="00B8212C">
              <w:rPr>
                <w:rStyle w:val="Hyperlink"/>
                <w:rFonts w:ascii="Times New Roman" w:hAnsi="Times New Roman" w:cs="Times New Roman"/>
                <w:b/>
                <w:noProof/>
              </w:rPr>
              <w:t>1.</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b/>
                <w:noProof/>
              </w:rPr>
              <w:t>Introdução</w:t>
            </w:r>
            <w:r w:rsidR="006E18D5">
              <w:rPr>
                <w:noProof/>
                <w:webHidden/>
              </w:rPr>
              <w:tab/>
            </w:r>
            <w:r w:rsidR="006E18D5">
              <w:rPr>
                <w:noProof/>
                <w:webHidden/>
              </w:rPr>
              <w:fldChar w:fldCharType="begin"/>
            </w:r>
            <w:r w:rsidR="006E18D5">
              <w:rPr>
                <w:noProof/>
                <w:webHidden/>
              </w:rPr>
              <w:instrText xml:space="preserve"> PAGEREF _Toc120825279 \h </w:instrText>
            </w:r>
            <w:r w:rsidR="006E18D5">
              <w:rPr>
                <w:noProof/>
                <w:webHidden/>
              </w:rPr>
            </w:r>
            <w:r w:rsidR="006E18D5">
              <w:rPr>
                <w:noProof/>
                <w:webHidden/>
              </w:rPr>
              <w:fldChar w:fldCharType="separate"/>
            </w:r>
            <w:r w:rsidR="006E18D5">
              <w:rPr>
                <w:noProof/>
                <w:webHidden/>
              </w:rPr>
              <w:t>1</w:t>
            </w:r>
            <w:r w:rsidR="006E18D5">
              <w:rPr>
                <w:noProof/>
                <w:webHidden/>
              </w:rPr>
              <w:fldChar w:fldCharType="end"/>
            </w:r>
          </w:hyperlink>
        </w:p>
        <w:p w14:paraId="59756C3D" w14:textId="4E35F13D" w:rsidR="006E18D5" w:rsidRDefault="00000000">
          <w:pPr>
            <w:pStyle w:val="Sumrio2"/>
            <w:tabs>
              <w:tab w:val="left" w:pos="1540"/>
              <w:tab w:val="right" w:leader="dot" w:pos="9061"/>
            </w:tabs>
            <w:rPr>
              <w:rFonts w:asciiTheme="minorHAnsi" w:eastAsiaTheme="minorEastAsia" w:hAnsiTheme="minorHAnsi" w:cstheme="minorBidi"/>
              <w:noProof/>
            </w:rPr>
          </w:pPr>
          <w:hyperlink w:anchor="_Toc120825280" w:history="1">
            <w:r w:rsidR="006E18D5" w:rsidRPr="00B8212C">
              <w:rPr>
                <w:rStyle w:val="Hyperlink"/>
                <w:rFonts w:ascii="Times New Roman" w:hAnsi="Times New Roman" w:cs="Times New Roman"/>
                <w:noProof/>
              </w:rPr>
              <w:t>1.1.</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Objetivo Geral</w:t>
            </w:r>
            <w:r w:rsidR="006E18D5">
              <w:rPr>
                <w:noProof/>
                <w:webHidden/>
              </w:rPr>
              <w:tab/>
            </w:r>
            <w:r w:rsidR="006E18D5">
              <w:rPr>
                <w:noProof/>
                <w:webHidden/>
              </w:rPr>
              <w:fldChar w:fldCharType="begin"/>
            </w:r>
            <w:r w:rsidR="006E18D5">
              <w:rPr>
                <w:noProof/>
                <w:webHidden/>
              </w:rPr>
              <w:instrText xml:space="preserve"> PAGEREF _Toc120825280 \h </w:instrText>
            </w:r>
            <w:r w:rsidR="006E18D5">
              <w:rPr>
                <w:noProof/>
                <w:webHidden/>
              </w:rPr>
            </w:r>
            <w:r w:rsidR="006E18D5">
              <w:rPr>
                <w:noProof/>
                <w:webHidden/>
              </w:rPr>
              <w:fldChar w:fldCharType="separate"/>
            </w:r>
            <w:r w:rsidR="006E18D5">
              <w:rPr>
                <w:noProof/>
                <w:webHidden/>
              </w:rPr>
              <w:t>1</w:t>
            </w:r>
            <w:r w:rsidR="006E18D5">
              <w:rPr>
                <w:noProof/>
                <w:webHidden/>
              </w:rPr>
              <w:fldChar w:fldCharType="end"/>
            </w:r>
          </w:hyperlink>
        </w:p>
        <w:p w14:paraId="08C636A2" w14:textId="5C217233" w:rsidR="006E18D5" w:rsidRDefault="00000000">
          <w:pPr>
            <w:pStyle w:val="Sumrio2"/>
            <w:tabs>
              <w:tab w:val="left" w:pos="1540"/>
              <w:tab w:val="right" w:leader="dot" w:pos="9061"/>
            </w:tabs>
            <w:rPr>
              <w:rFonts w:asciiTheme="minorHAnsi" w:eastAsiaTheme="minorEastAsia" w:hAnsiTheme="minorHAnsi" w:cstheme="minorBidi"/>
              <w:noProof/>
            </w:rPr>
          </w:pPr>
          <w:hyperlink w:anchor="_Toc120825281" w:history="1">
            <w:r w:rsidR="006E18D5" w:rsidRPr="00B8212C">
              <w:rPr>
                <w:rStyle w:val="Hyperlink"/>
                <w:rFonts w:ascii="Times New Roman" w:hAnsi="Times New Roman" w:cs="Times New Roman"/>
                <w:noProof/>
              </w:rPr>
              <w:t>1.2.</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Objetivo Específico</w:t>
            </w:r>
            <w:r w:rsidR="006E18D5">
              <w:rPr>
                <w:noProof/>
                <w:webHidden/>
              </w:rPr>
              <w:tab/>
            </w:r>
            <w:r w:rsidR="006E18D5">
              <w:rPr>
                <w:noProof/>
                <w:webHidden/>
              </w:rPr>
              <w:fldChar w:fldCharType="begin"/>
            </w:r>
            <w:r w:rsidR="006E18D5">
              <w:rPr>
                <w:noProof/>
                <w:webHidden/>
              </w:rPr>
              <w:instrText xml:space="preserve"> PAGEREF _Toc120825281 \h </w:instrText>
            </w:r>
            <w:r w:rsidR="006E18D5">
              <w:rPr>
                <w:noProof/>
                <w:webHidden/>
              </w:rPr>
            </w:r>
            <w:r w:rsidR="006E18D5">
              <w:rPr>
                <w:noProof/>
                <w:webHidden/>
              </w:rPr>
              <w:fldChar w:fldCharType="separate"/>
            </w:r>
            <w:r w:rsidR="006E18D5">
              <w:rPr>
                <w:noProof/>
                <w:webHidden/>
              </w:rPr>
              <w:t>1</w:t>
            </w:r>
            <w:r w:rsidR="006E18D5">
              <w:rPr>
                <w:noProof/>
                <w:webHidden/>
              </w:rPr>
              <w:fldChar w:fldCharType="end"/>
            </w:r>
          </w:hyperlink>
        </w:p>
        <w:p w14:paraId="372A897E" w14:textId="0E21DB4A" w:rsidR="006E18D5" w:rsidRDefault="00000000">
          <w:pPr>
            <w:pStyle w:val="Sumrio2"/>
            <w:tabs>
              <w:tab w:val="left" w:pos="1540"/>
              <w:tab w:val="right" w:leader="dot" w:pos="9061"/>
            </w:tabs>
            <w:rPr>
              <w:rFonts w:asciiTheme="minorHAnsi" w:eastAsiaTheme="minorEastAsia" w:hAnsiTheme="minorHAnsi" w:cstheme="minorBidi"/>
              <w:noProof/>
            </w:rPr>
          </w:pPr>
          <w:hyperlink w:anchor="_Toc120825282" w:history="1">
            <w:r w:rsidR="006E18D5" w:rsidRPr="00B8212C">
              <w:rPr>
                <w:rStyle w:val="Hyperlink"/>
                <w:rFonts w:ascii="Times New Roman" w:hAnsi="Times New Roman" w:cs="Times New Roman"/>
                <w:noProof/>
              </w:rPr>
              <w:t>1.3.</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Motivação e Referencial Teórico</w:t>
            </w:r>
            <w:r w:rsidR="006E18D5">
              <w:rPr>
                <w:noProof/>
                <w:webHidden/>
              </w:rPr>
              <w:tab/>
            </w:r>
            <w:r w:rsidR="006E18D5">
              <w:rPr>
                <w:noProof/>
                <w:webHidden/>
              </w:rPr>
              <w:fldChar w:fldCharType="begin"/>
            </w:r>
            <w:r w:rsidR="006E18D5">
              <w:rPr>
                <w:noProof/>
                <w:webHidden/>
              </w:rPr>
              <w:instrText xml:space="preserve"> PAGEREF _Toc120825282 \h </w:instrText>
            </w:r>
            <w:r w:rsidR="006E18D5">
              <w:rPr>
                <w:noProof/>
                <w:webHidden/>
              </w:rPr>
            </w:r>
            <w:r w:rsidR="006E18D5">
              <w:rPr>
                <w:noProof/>
                <w:webHidden/>
              </w:rPr>
              <w:fldChar w:fldCharType="separate"/>
            </w:r>
            <w:r w:rsidR="006E18D5">
              <w:rPr>
                <w:noProof/>
                <w:webHidden/>
              </w:rPr>
              <w:t>1</w:t>
            </w:r>
            <w:r w:rsidR="006E18D5">
              <w:rPr>
                <w:noProof/>
                <w:webHidden/>
              </w:rPr>
              <w:fldChar w:fldCharType="end"/>
            </w:r>
          </w:hyperlink>
        </w:p>
        <w:p w14:paraId="75E979CB" w14:textId="5C877E08" w:rsidR="006E18D5" w:rsidRDefault="00000000">
          <w:pPr>
            <w:pStyle w:val="Sumrio1"/>
            <w:tabs>
              <w:tab w:val="left" w:pos="1100"/>
            </w:tabs>
            <w:rPr>
              <w:rFonts w:asciiTheme="minorHAnsi" w:eastAsiaTheme="minorEastAsia" w:hAnsiTheme="minorHAnsi" w:cstheme="minorBidi"/>
              <w:noProof/>
            </w:rPr>
          </w:pPr>
          <w:hyperlink w:anchor="_Toc120825283" w:history="1">
            <w:r w:rsidR="006E18D5" w:rsidRPr="00B8212C">
              <w:rPr>
                <w:rStyle w:val="Hyperlink"/>
                <w:rFonts w:ascii="Times New Roman" w:hAnsi="Times New Roman" w:cs="Times New Roman"/>
                <w:b/>
                <w:bCs/>
                <w:noProof/>
              </w:rPr>
              <w:t>2.</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b/>
                <w:bCs/>
                <w:noProof/>
              </w:rPr>
              <w:t>Proposta de Trabalho</w:t>
            </w:r>
            <w:r w:rsidR="006E18D5">
              <w:rPr>
                <w:noProof/>
                <w:webHidden/>
              </w:rPr>
              <w:tab/>
            </w:r>
            <w:r w:rsidR="006E18D5">
              <w:rPr>
                <w:noProof/>
                <w:webHidden/>
              </w:rPr>
              <w:fldChar w:fldCharType="begin"/>
            </w:r>
            <w:r w:rsidR="006E18D5">
              <w:rPr>
                <w:noProof/>
                <w:webHidden/>
              </w:rPr>
              <w:instrText xml:space="preserve"> PAGEREF _Toc120825283 \h </w:instrText>
            </w:r>
            <w:r w:rsidR="006E18D5">
              <w:rPr>
                <w:noProof/>
                <w:webHidden/>
              </w:rPr>
            </w:r>
            <w:r w:rsidR="006E18D5">
              <w:rPr>
                <w:noProof/>
                <w:webHidden/>
              </w:rPr>
              <w:fldChar w:fldCharType="separate"/>
            </w:r>
            <w:r w:rsidR="006E18D5">
              <w:rPr>
                <w:noProof/>
                <w:webHidden/>
              </w:rPr>
              <w:t>2</w:t>
            </w:r>
            <w:r w:rsidR="006E18D5">
              <w:rPr>
                <w:noProof/>
                <w:webHidden/>
              </w:rPr>
              <w:fldChar w:fldCharType="end"/>
            </w:r>
          </w:hyperlink>
        </w:p>
        <w:p w14:paraId="18F2447A" w14:textId="5B5B3666" w:rsidR="006E18D5" w:rsidRDefault="00000000">
          <w:pPr>
            <w:pStyle w:val="Sumrio2"/>
            <w:tabs>
              <w:tab w:val="left" w:pos="1540"/>
              <w:tab w:val="right" w:leader="dot" w:pos="9061"/>
            </w:tabs>
            <w:rPr>
              <w:rFonts w:asciiTheme="minorHAnsi" w:eastAsiaTheme="minorEastAsia" w:hAnsiTheme="minorHAnsi" w:cstheme="minorBidi"/>
              <w:noProof/>
            </w:rPr>
          </w:pPr>
          <w:hyperlink w:anchor="_Toc120825284" w:history="1">
            <w:r w:rsidR="006E18D5" w:rsidRPr="00B8212C">
              <w:rPr>
                <w:rStyle w:val="Hyperlink"/>
                <w:rFonts w:ascii="Times New Roman" w:hAnsi="Times New Roman" w:cs="Times New Roman"/>
                <w:noProof/>
              </w:rPr>
              <w:t>2.1.</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Método de Trabalho</w:t>
            </w:r>
            <w:r w:rsidR="006E18D5">
              <w:rPr>
                <w:noProof/>
                <w:webHidden/>
              </w:rPr>
              <w:tab/>
            </w:r>
            <w:r w:rsidR="006E18D5">
              <w:rPr>
                <w:noProof/>
                <w:webHidden/>
              </w:rPr>
              <w:fldChar w:fldCharType="begin"/>
            </w:r>
            <w:r w:rsidR="006E18D5">
              <w:rPr>
                <w:noProof/>
                <w:webHidden/>
              </w:rPr>
              <w:instrText xml:space="preserve"> PAGEREF _Toc120825284 \h </w:instrText>
            </w:r>
            <w:r w:rsidR="006E18D5">
              <w:rPr>
                <w:noProof/>
                <w:webHidden/>
              </w:rPr>
            </w:r>
            <w:r w:rsidR="006E18D5">
              <w:rPr>
                <w:noProof/>
                <w:webHidden/>
              </w:rPr>
              <w:fldChar w:fldCharType="separate"/>
            </w:r>
            <w:r w:rsidR="006E18D5">
              <w:rPr>
                <w:noProof/>
                <w:webHidden/>
              </w:rPr>
              <w:t>2</w:t>
            </w:r>
            <w:r w:rsidR="006E18D5">
              <w:rPr>
                <w:noProof/>
                <w:webHidden/>
              </w:rPr>
              <w:fldChar w:fldCharType="end"/>
            </w:r>
          </w:hyperlink>
        </w:p>
        <w:p w14:paraId="2139CD2C" w14:textId="012FA572" w:rsidR="006E18D5" w:rsidRDefault="00000000">
          <w:pPr>
            <w:pStyle w:val="Sumrio2"/>
            <w:tabs>
              <w:tab w:val="left" w:pos="1540"/>
              <w:tab w:val="right" w:leader="dot" w:pos="9061"/>
            </w:tabs>
            <w:rPr>
              <w:rFonts w:asciiTheme="minorHAnsi" w:eastAsiaTheme="minorEastAsia" w:hAnsiTheme="minorHAnsi" w:cstheme="minorBidi"/>
              <w:noProof/>
            </w:rPr>
          </w:pPr>
          <w:hyperlink w:anchor="_Toc120825285" w:history="1">
            <w:r w:rsidR="006E18D5" w:rsidRPr="00B8212C">
              <w:rPr>
                <w:rStyle w:val="Hyperlink"/>
                <w:rFonts w:ascii="Times New Roman" w:hAnsi="Times New Roman" w:cs="Times New Roman"/>
                <w:noProof/>
              </w:rPr>
              <w:t>2.2.</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Ferramentas e Tecnologias Utilizadas</w:t>
            </w:r>
            <w:r w:rsidR="006E18D5">
              <w:rPr>
                <w:noProof/>
                <w:webHidden/>
              </w:rPr>
              <w:tab/>
            </w:r>
            <w:r w:rsidR="006E18D5">
              <w:rPr>
                <w:noProof/>
                <w:webHidden/>
              </w:rPr>
              <w:fldChar w:fldCharType="begin"/>
            </w:r>
            <w:r w:rsidR="006E18D5">
              <w:rPr>
                <w:noProof/>
                <w:webHidden/>
              </w:rPr>
              <w:instrText xml:space="preserve"> PAGEREF _Toc120825285 \h </w:instrText>
            </w:r>
            <w:r w:rsidR="006E18D5">
              <w:rPr>
                <w:noProof/>
                <w:webHidden/>
              </w:rPr>
            </w:r>
            <w:r w:rsidR="006E18D5">
              <w:rPr>
                <w:noProof/>
                <w:webHidden/>
              </w:rPr>
              <w:fldChar w:fldCharType="separate"/>
            </w:r>
            <w:r w:rsidR="006E18D5">
              <w:rPr>
                <w:noProof/>
                <w:webHidden/>
              </w:rPr>
              <w:t>2</w:t>
            </w:r>
            <w:r w:rsidR="006E18D5">
              <w:rPr>
                <w:noProof/>
                <w:webHidden/>
              </w:rPr>
              <w:fldChar w:fldCharType="end"/>
            </w:r>
          </w:hyperlink>
        </w:p>
        <w:p w14:paraId="4180C416" w14:textId="0DC879F6" w:rsidR="006E18D5" w:rsidRDefault="00000000">
          <w:pPr>
            <w:pStyle w:val="Sumrio2"/>
            <w:tabs>
              <w:tab w:val="left" w:pos="1540"/>
              <w:tab w:val="right" w:leader="dot" w:pos="9061"/>
            </w:tabs>
            <w:rPr>
              <w:rFonts w:asciiTheme="minorHAnsi" w:eastAsiaTheme="minorEastAsia" w:hAnsiTheme="minorHAnsi" w:cstheme="minorBidi"/>
              <w:noProof/>
            </w:rPr>
          </w:pPr>
          <w:hyperlink w:anchor="_Toc120825286" w:history="1">
            <w:r w:rsidR="006E18D5" w:rsidRPr="00B8212C">
              <w:rPr>
                <w:rStyle w:val="Hyperlink"/>
                <w:rFonts w:ascii="Times New Roman" w:hAnsi="Times New Roman" w:cs="Times New Roman"/>
                <w:noProof/>
              </w:rPr>
              <w:t>2.3.</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Previsão de Alocação de Recursos</w:t>
            </w:r>
            <w:r w:rsidR="006E18D5">
              <w:rPr>
                <w:noProof/>
                <w:webHidden/>
              </w:rPr>
              <w:tab/>
            </w:r>
            <w:r w:rsidR="006E18D5">
              <w:rPr>
                <w:noProof/>
                <w:webHidden/>
              </w:rPr>
              <w:fldChar w:fldCharType="begin"/>
            </w:r>
            <w:r w:rsidR="006E18D5">
              <w:rPr>
                <w:noProof/>
                <w:webHidden/>
              </w:rPr>
              <w:instrText xml:space="preserve"> PAGEREF _Toc120825286 \h </w:instrText>
            </w:r>
            <w:r w:rsidR="006E18D5">
              <w:rPr>
                <w:noProof/>
                <w:webHidden/>
              </w:rPr>
            </w:r>
            <w:r w:rsidR="006E18D5">
              <w:rPr>
                <w:noProof/>
                <w:webHidden/>
              </w:rPr>
              <w:fldChar w:fldCharType="separate"/>
            </w:r>
            <w:r w:rsidR="006E18D5">
              <w:rPr>
                <w:noProof/>
                <w:webHidden/>
              </w:rPr>
              <w:t>3</w:t>
            </w:r>
            <w:r w:rsidR="006E18D5">
              <w:rPr>
                <w:noProof/>
                <w:webHidden/>
              </w:rPr>
              <w:fldChar w:fldCharType="end"/>
            </w:r>
          </w:hyperlink>
        </w:p>
        <w:p w14:paraId="03EF5531" w14:textId="622213E5" w:rsidR="006E18D5" w:rsidRDefault="00000000">
          <w:pPr>
            <w:pStyle w:val="Sumrio1"/>
            <w:tabs>
              <w:tab w:val="left" w:pos="1100"/>
            </w:tabs>
            <w:rPr>
              <w:rFonts w:asciiTheme="minorHAnsi" w:eastAsiaTheme="minorEastAsia" w:hAnsiTheme="minorHAnsi" w:cstheme="minorBidi"/>
              <w:noProof/>
            </w:rPr>
          </w:pPr>
          <w:hyperlink w:anchor="_Toc120825287" w:history="1">
            <w:r w:rsidR="006E18D5" w:rsidRPr="00B8212C">
              <w:rPr>
                <w:rStyle w:val="Hyperlink"/>
                <w:rFonts w:ascii="Times New Roman" w:hAnsi="Times New Roman" w:cs="Times New Roman"/>
                <w:b/>
                <w:bCs/>
                <w:noProof/>
              </w:rPr>
              <w:t>3.</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b/>
                <w:bCs/>
                <w:noProof/>
              </w:rPr>
              <w:t>Caracterização do Negócio</w:t>
            </w:r>
            <w:r w:rsidR="006E18D5">
              <w:rPr>
                <w:noProof/>
                <w:webHidden/>
              </w:rPr>
              <w:tab/>
            </w:r>
            <w:r w:rsidR="006E18D5">
              <w:rPr>
                <w:noProof/>
                <w:webHidden/>
              </w:rPr>
              <w:fldChar w:fldCharType="begin"/>
            </w:r>
            <w:r w:rsidR="006E18D5">
              <w:rPr>
                <w:noProof/>
                <w:webHidden/>
              </w:rPr>
              <w:instrText xml:space="preserve"> PAGEREF _Toc120825287 \h </w:instrText>
            </w:r>
            <w:r w:rsidR="006E18D5">
              <w:rPr>
                <w:noProof/>
                <w:webHidden/>
              </w:rPr>
            </w:r>
            <w:r w:rsidR="006E18D5">
              <w:rPr>
                <w:noProof/>
                <w:webHidden/>
              </w:rPr>
              <w:fldChar w:fldCharType="separate"/>
            </w:r>
            <w:r w:rsidR="006E18D5">
              <w:rPr>
                <w:noProof/>
                <w:webHidden/>
              </w:rPr>
              <w:t>4</w:t>
            </w:r>
            <w:r w:rsidR="006E18D5">
              <w:rPr>
                <w:noProof/>
                <w:webHidden/>
              </w:rPr>
              <w:fldChar w:fldCharType="end"/>
            </w:r>
          </w:hyperlink>
        </w:p>
        <w:p w14:paraId="0FA3DA12" w14:textId="40D0BDB8" w:rsidR="006E18D5" w:rsidRDefault="00000000">
          <w:pPr>
            <w:pStyle w:val="Sumrio1"/>
            <w:tabs>
              <w:tab w:val="left" w:pos="1100"/>
            </w:tabs>
            <w:rPr>
              <w:rFonts w:asciiTheme="minorHAnsi" w:eastAsiaTheme="minorEastAsia" w:hAnsiTheme="minorHAnsi" w:cstheme="minorBidi"/>
              <w:noProof/>
            </w:rPr>
          </w:pPr>
          <w:hyperlink w:anchor="_Toc120825288" w:history="1">
            <w:r w:rsidR="006E18D5" w:rsidRPr="00B8212C">
              <w:rPr>
                <w:rStyle w:val="Hyperlink"/>
                <w:rFonts w:ascii="Times New Roman" w:hAnsi="Times New Roman" w:cs="Times New Roman"/>
                <w:b/>
                <w:noProof/>
              </w:rPr>
              <w:t>4.</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b/>
                <w:noProof/>
              </w:rPr>
              <w:t>O Sistema Atual</w:t>
            </w:r>
            <w:r w:rsidR="006E18D5">
              <w:rPr>
                <w:noProof/>
                <w:webHidden/>
              </w:rPr>
              <w:tab/>
            </w:r>
            <w:r w:rsidR="006E18D5">
              <w:rPr>
                <w:noProof/>
                <w:webHidden/>
              </w:rPr>
              <w:fldChar w:fldCharType="begin"/>
            </w:r>
            <w:r w:rsidR="006E18D5">
              <w:rPr>
                <w:noProof/>
                <w:webHidden/>
              </w:rPr>
              <w:instrText xml:space="preserve"> PAGEREF _Toc120825288 \h </w:instrText>
            </w:r>
            <w:r w:rsidR="006E18D5">
              <w:rPr>
                <w:noProof/>
                <w:webHidden/>
              </w:rPr>
            </w:r>
            <w:r w:rsidR="006E18D5">
              <w:rPr>
                <w:noProof/>
                <w:webHidden/>
              </w:rPr>
              <w:fldChar w:fldCharType="separate"/>
            </w:r>
            <w:r w:rsidR="006E18D5">
              <w:rPr>
                <w:noProof/>
                <w:webHidden/>
              </w:rPr>
              <w:t>5</w:t>
            </w:r>
            <w:r w:rsidR="006E18D5">
              <w:rPr>
                <w:noProof/>
                <w:webHidden/>
              </w:rPr>
              <w:fldChar w:fldCharType="end"/>
            </w:r>
          </w:hyperlink>
        </w:p>
        <w:p w14:paraId="1BF1B0E5" w14:textId="51FE4C0C" w:rsidR="006E18D5" w:rsidRDefault="00000000">
          <w:pPr>
            <w:pStyle w:val="Sumrio2"/>
            <w:tabs>
              <w:tab w:val="left" w:pos="1540"/>
              <w:tab w:val="right" w:leader="dot" w:pos="9061"/>
            </w:tabs>
            <w:rPr>
              <w:rFonts w:asciiTheme="minorHAnsi" w:eastAsiaTheme="minorEastAsia" w:hAnsiTheme="minorHAnsi" w:cstheme="minorBidi"/>
              <w:noProof/>
            </w:rPr>
          </w:pPr>
          <w:hyperlink w:anchor="_Toc120825289" w:history="1">
            <w:r w:rsidR="006E18D5" w:rsidRPr="00B8212C">
              <w:rPr>
                <w:rStyle w:val="Hyperlink"/>
                <w:rFonts w:ascii="Times New Roman" w:hAnsi="Times New Roman" w:cs="Times New Roman"/>
                <w:noProof/>
              </w:rPr>
              <w:t>4.1.</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Justificativa da escolha do Sistema</w:t>
            </w:r>
            <w:r w:rsidR="006E18D5">
              <w:rPr>
                <w:noProof/>
                <w:webHidden/>
              </w:rPr>
              <w:tab/>
            </w:r>
            <w:r w:rsidR="006E18D5">
              <w:rPr>
                <w:noProof/>
                <w:webHidden/>
              </w:rPr>
              <w:fldChar w:fldCharType="begin"/>
            </w:r>
            <w:r w:rsidR="006E18D5">
              <w:rPr>
                <w:noProof/>
                <w:webHidden/>
              </w:rPr>
              <w:instrText xml:space="preserve"> PAGEREF _Toc120825289 \h </w:instrText>
            </w:r>
            <w:r w:rsidR="006E18D5">
              <w:rPr>
                <w:noProof/>
                <w:webHidden/>
              </w:rPr>
            </w:r>
            <w:r w:rsidR="006E18D5">
              <w:rPr>
                <w:noProof/>
                <w:webHidden/>
              </w:rPr>
              <w:fldChar w:fldCharType="separate"/>
            </w:r>
            <w:r w:rsidR="006E18D5">
              <w:rPr>
                <w:noProof/>
                <w:webHidden/>
              </w:rPr>
              <w:t>5</w:t>
            </w:r>
            <w:r w:rsidR="006E18D5">
              <w:rPr>
                <w:noProof/>
                <w:webHidden/>
              </w:rPr>
              <w:fldChar w:fldCharType="end"/>
            </w:r>
          </w:hyperlink>
        </w:p>
        <w:p w14:paraId="221BF831" w14:textId="4CF0B97D" w:rsidR="006E18D5" w:rsidRDefault="00000000">
          <w:pPr>
            <w:pStyle w:val="Sumrio2"/>
            <w:tabs>
              <w:tab w:val="left" w:pos="1540"/>
              <w:tab w:val="right" w:leader="dot" w:pos="9061"/>
            </w:tabs>
            <w:rPr>
              <w:rFonts w:asciiTheme="minorHAnsi" w:eastAsiaTheme="minorEastAsia" w:hAnsiTheme="minorHAnsi" w:cstheme="minorBidi"/>
              <w:noProof/>
            </w:rPr>
          </w:pPr>
          <w:hyperlink w:anchor="_Toc120825290" w:history="1">
            <w:r w:rsidR="006E18D5" w:rsidRPr="00B8212C">
              <w:rPr>
                <w:rStyle w:val="Hyperlink"/>
                <w:rFonts w:ascii="Times New Roman" w:hAnsi="Times New Roman" w:cs="Times New Roman"/>
                <w:noProof/>
              </w:rPr>
              <w:t>4.2.</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O Funcionamento do Sistema Atual</w:t>
            </w:r>
            <w:r w:rsidR="006E18D5">
              <w:rPr>
                <w:noProof/>
                <w:webHidden/>
              </w:rPr>
              <w:tab/>
            </w:r>
            <w:r w:rsidR="006E18D5">
              <w:rPr>
                <w:noProof/>
                <w:webHidden/>
              </w:rPr>
              <w:fldChar w:fldCharType="begin"/>
            </w:r>
            <w:r w:rsidR="006E18D5">
              <w:rPr>
                <w:noProof/>
                <w:webHidden/>
              </w:rPr>
              <w:instrText xml:space="preserve"> PAGEREF _Toc120825290 \h </w:instrText>
            </w:r>
            <w:r w:rsidR="006E18D5">
              <w:rPr>
                <w:noProof/>
                <w:webHidden/>
              </w:rPr>
            </w:r>
            <w:r w:rsidR="006E18D5">
              <w:rPr>
                <w:noProof/>
                <w:webHidden/>
              </w:rPr>
              <w:fldChar w:fldCharType="separate"/>
            </w:r>
            <w:r w:rsidR="006E18D5">
              <w:rPr>
                <w:noProof/>
                <w:webHidden/>
              </w:rPr>
              <w:t>5</w:t>
            </w:r>
            <w:r w:rsidR="006E18D5">
              <w:rPr>
                <w:noProof/>
                <w:webHidden/>
              </w:rPr>
              <w:fldChar w:fldCharType="end"/>
            </w:r>
          </w:hyperlink>
        </w:p>
        <w:p w14:paraId="260D2FB7" w14:textId="275B0FC9" w:rsidR="006E18D5" w:rsidRDefault="00000000">
          <w:pPr>
            <w:pStyle w:val="Sumrio2"/>
            <w:tabs>
              <w:tab w:val="left" w:pos="1540"/>
              <w:tab w:val="right" w:leader="dot" w:pos="9061"/>
            </w:tabs>
            <w:rPr>
              <w:rFonts w:asciiTheme="minorHAnsi" w:eastAsiaTheme="minorEastAsia" w:hAnsiTheme="minorHAnsi" w:cstheme="minorBidi"/>
              <w:noProof/>
            </w:rPr>
          </w:pPr>
          <w:hyperlink w:anchor="_Toc120825291" w:history="1">
            <w:r w:rsidR="006E18D5" w:rsidRPr="00B8212C">
              <w:rPr>
                <w:rStyle w:val="Hyperlink"/>
                <w:rFonts w:ascii="Times New Roman" w:hAnsi="Times New Roman" w:cs="Times New Roman"/>
                <w:noProof/>
              </w:rPr>
              <w:t>4.3.</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Situação Desejada</w:t>
            </w:r>
            <w:r w:rsidR="006E18D5">
              <w:rPr>
                <w:noProof/>
                <w:webHidden/>
              </w:rPr>
              <w:tab/>
            </w:r>
            <w:r w:rsidR="006E18D5">
              <w:rPr>
                <w:noProof/>
                <w:webHidden/>
              </w:rPr>
              <w:fldChar w:fldCharType="begin"/>
            </w:r>
            <w:r w:rsidR="006E18D5">
              <w:rPr>
                <w:noProof/>
                <w:webHidden/>
              </w:rPr>
              <w:instrText xml:space="preserve"> PAGEREF _Toc120825291 \h </w:instrText>
            </w:r>
            <w:r w:rsidR="006E18D5">
              <w:rPr>
                <w:noProof/>
                <w:webHidden/>
              </w:rPr>
            </w:r>
            <w:r w:rsidR="006E18D5">
              <w:rPr>
                <w:noProof/>
                <w:webHidden/>
              </w:rPr>
              <w:fldChar w:fldCharType="separate"/>
            </w:r>
            <w:r w:rsidR="006E18D5">
              <w:rPr>
                <w:noProof/>
                <w:webHidden/>
              </w:rPr>
              <w:t>7</w:t>
            </w:r>
            <w:r w:rsidR="006E18D5">
              <w:rPr>
                <w:noProof/>
                <w:webHidden/>
              </w:rPr>
              <w:fldChar w:fldCharType="end"/>
            </w:r>
          </w:hyperlink>
        </w:p>
        <w:p w14:paraId="62EC56FF" w14:textId="144214EB" w:rsidR="006E18D5" w:rsidRDefault="00000000">
          <w:pPr>
            <w:pStyle w:val="Sumrio1"/>
            <w:tabs>
              <w:tab w:val="left" w:pos="1100"/>
            </w:tabs>
            <w:rPr>
              <w:rFonts w:asciiTheme="minorHAnsi" w:eastAsiaTheme="minorEastAsia" w:hAnsiTheme="minorHAnsi" w:cstheme="minorBidi"/>
              <w:noProof/>
            </w:rPr>
          </w:pPr>
          <w:hyperlink w:anchor="_Toc120825292" w:history="1">
            <w:r w:rsidR="006E18D5" w:rsidRPr="00B8212C">
              <w:rPr>
                <w:rStyle w:val="Hyperlink"/>
                <w:rFonts w:ascii="Times New Roman" w:hAnsi="Times New Roman" w:cs="Times New Roman"/>
                <w:b/>
                <w:noProof/>
              </w:rPr>
              <w:t>5.</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b/>
                <w:noProof/>
              </w:rPr>
              <w:t>O Sistema Proposto</w:t>
            </w:r>
            <w:r w:rsidR="006E18D5">
              <w:rPr>
                <w:noProof/>
                <w:webHidden/>
              </w:rPr>
              <w:tab/>
            </w:r>
            <w:r w:rsidR="006E18D5">
              <w:rPr>
                <w:noProof/>
                <w:webHidden/>
              </w:rPr>
              <w:fldChar w:fldCharType="begin"/>
            </w:r>
            <w:r w:rsidR="006E18D5">
              <w:rPr>
                <w:noProof/>
                <w:webHidden/>
              </w:rPr>
              <w:instrText xml:space="preserve"> PAGEREF _Toc120825292 \h </w:instrText>
            </w:r>
            <w:r w:rsidR="006E18D5">
              <w:rPr>
                <w:noProof/>
                <w:webHidden/>
              </w:rPr>
            </w:r>
            <w:r w:rsidR="006E18D5">
              <w:rPr>
                <w:noProof/>
                <w:webHidden/>
              </w:rPr>
              <w:fldChar w:fldCharType="separate"/>
            </w:r>
            <w:r w:rsidR="006E18D5">
              <w:rPr>
                <w:noProof/>
                <w:webHidden/>
              </w:rPr>
              <w:t>8</w:t>
            </w:r>
            <w:r w:rsidR="006E18D5">
              <w:rPr>
                <w:noProof/>
                <w:webHidden/>
              </w:rPr>
              <w:fldChar w:fldCharType="end"/>
            </w:r>
          </w:hyperlink>
        </w:p>
        <w:p w14:paraId="1FD25479" w14:textId="1809CA37" w:rsidR="006E18D5" w:rsidRDefault="00000000">
          <w:pPr>
            <w:pStyle w:val="Sumrio2"/>
            <w:tabs>
              <w:tab w:val="left" w:pos="1540"/>
              <w:tab w:val="right" w:leader="dot" w:pos="9061"/>
            </w:tabs>
            <w:rPr>
              <w:rFonts w:asciiTheme="minorHAnsi" w:eastAsiaTheme="minorEastAsia" w:hAnsiTheme="minorHAnsi" w:cstheme="minorBidi"/>
              <w:noProof/>
            </w:rPr>
          </w:pPr>
          <w:hyperlink w:anchor="_Toc120825293" w:history="1">
            <w:r w:rsidR="006E18D5" w:rsidRPr="00B8212C">
              <w:rPr>
                <w:rStyle w:val="Hyperlink"/>
                <w:rFonts w:ascii="Times New Roman" w:hAnsi="Times New Roman" w:cs="Times New Roman"/>
                <w:noProof/>
              </w:rPr>
              <w:t>5.1.</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Arquitetura do Sistema Proposto</w:t>
            </w:r>
            <w:r w:rsidR="006E18D5">
              <w:rPr>
                <w:noProof/>
                <w:webHidden/>
              </w:rPr>
              <w:tab/>
            </w:r>
            <w:r w:rsidR="006E18D5">
              <w:rPr>
                <w:noProof/>
                <w:webHidden/>
              </w:rPr>
              <w:fldChar w:fldCharType="begin"/>
            </w:r>
            <w:r w:rsidR="006E18D5">
              <w:rPr>
                <w:noProof/>
                <w:webHidden/>
              </w:rPr>
              <w:instrText xml:space="preserve"> PAGEREF _Toc120825293 \h </w:instrText>
            </w:r>
            <w:r w:rsidR="006E18D5">
              <w:rPr>
                <w:noProof/>
                <w:webHidden/>
              </w:rPr>
            </w:r>
            <w:r w:rsidR="006E18D5">
              <w:rPr>
                <w:noProof/>
                <w:webHidden/>
              </w:rPr>
              <w:fldChar w:fldCharType="separate"/>
            </w:r>
            <w:r w:rsidR="006E18D5">
              <w:rPr>
                <w:noProof/>
                <w:webHidden/>
              </w:rPr>
              <w:t>8</w:t>
            </w:r>
            <w:r w:rsidR="006E18D5">
              <w:rPr>
                <w:noProof/>
                <w:webHidden/>
              </w:rPr>
              <w:fldChar w:fldCharType="end"/>
            </w:r>
          </w:hyperlink>
        </w:p>
        <w:p w14:paraId="62FF65A5" w14:textId="2A4ACF77" w:rsidR="006E18D5" w:rsidRDefault="00000000">
          <w:pPr>
            <w:pStyle w:val="Sumrio2"/>
            <w:tabs>
              <w:tab w:val="left" w:pos="1540"/>
              <w:tab w:val="right" w:leader="dot" w:pos="9061"/>
            </w:tabs>
            <w:rPr>
              <w:rFonts w:asciiTheme="minorHAnsi" w:eastAsiaTheme="minorEastAsia" w:hAnsiTheme="minorHAnsi" w:cstheme="minorBidi"/>
              <w:noProof/>
            </w:rPr>
          </w:pPr>
          <w:hyperlink w:anchor="_Toc120825294" w:history="1">
            <w:r w:rsidR="006E18D5" w:rsidRPr="00B8212C">
              <w:rPr>
                <w:rStyle w:val="Hyperlink"/>
                <w:rFonts w:ascii="Times New Roman" w:hAnsi="Times New Roman" w:cs="Times New Roman"/>
                <w:noProof/>
              </w:rPr>
              <w:t>5.2.</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Requisitos do Sistema Proposto</w:t>
            </w:r>
            <w:r w:rsidR="006E18D5">
              <w:rPr>
                <w:noProof/>
                <w:webHidden/>
              </w:rPr>
              <w:tab/>
            </w:r>
            <w:r w:rsidR="006E18D5">
              <w:rPr>
                <w:noProof/>
                <w:webHidden/>
              </w:rPr>
              <w:fldChar w:fldCharType="begin"/>
            </w:r>
            <w:r w:rsidR="006E18D5">
              <w:rPr>
                <w:noProof/>
                <w:webHidden/>
              </w:rPr>
              <w:instrText xml:space="preserve"> PAGEREF _Toc120825294 \h </w:instrText>
            </w:r>
            <w:r w:rsidR="006E18D5">
              <w:rPr>
                <w:noProof/>
                <w:webHidden/>
              </w:rPr>
            </w:r>
            <w:r w:rsidR="006E18D5">
              <w:rPr>
                <w:noProof/>
                <w:webHidden/>
              </w:rPr>
              <w:fldChar w:fldCharType="separate"/>
            </w:r>
            <w:r w:rsidR="006E18D5">
              <w:rPr>
                <w:noProof/>
                <w:webHidden/>
              </w:rPr>
              <w:t>9</w:t>
            </w:r>
            <w:r w:rsidR="006E18D5">
              <w:rPr>
                <w:noProof/>
                <w:webHidden/>
              </w:rPr>
              <w:fldChar w:fldCharType="end"/>
            </w:r>
          </w:hyperlink>
        </w:p>
        <w:p w14:paraId="7AEB53EA" w14:textId="11C96F8B" w:rsidR="006E18D5" w:rsidRDefault="00000000">
          <w:pPr>
            <w:pStyle w:val="Sumrio2"/>
            <w:tabs>
              <w:tab w:val="left" w:pos="1540"/>
              <w:tab w:val="right" w:leader="dot" w:pos="9061"/>
            </w:tabs>
            <w:rPr>
              <w:rFonts w:asciiTheme="minorHAnsi" w:eastAsiaTheme="minorEastAsia" w:hAnsiTheme="minorHAnsi" w:cstheme="minorBidi"/>
              <w:noProof/>
            </w:rPr>
          </w:pPr>
          <w:hyperlink w:anchor="_Toc120825295" w:history="1">
            <w:r w:rsidR="006E18D5" w:rsidRPr="00B8212C">
              <w:rPr>
                <w:rStyle w:val="Hyperlink"/>
                <w:rFonts w:ascii="Times New Roman" w:hAnsi="Times New Roman" w:cs="Times New Roman"/>
                <w:noProof/>
              </w:rPr>
              <w:t>5.3.</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Usuários do Sistema Proposto</w:t>
            </w:r>
            <w:r w:rsidR="006E18D5">
              <w:rPr>
                <w:noProof/>
                <w:webHidden/>
              </w:rPr>
              <w:tab/>
            </w:r>
            <w:r w:rsidR="006E18D5">
              <w:rPr>
                <w:noProof/>
                <w:webHidden/>
              </w:rPr>
              <w:fldChar w:fldCharType="begin"/>
            </w:r>
            <w:r w:rsidR="006E18D5">
              <w:rPr>
                <w:noProof/>
                <w:webHidden/>
              </w:rPr>
              <w:instrText xml:space="preserve"> PAGEREF _Toc120825295 \h </w:instrText>
            </w:r>
            <w:r w:rsidR="006E18D5">
              <w:rPr>
                <w:noProof/>
                <w:webHidden/>
              </w:rPr>
            </w:r>
            <w:r w:rsidR="006E18D5">
              <w:rPr>
                <w:noProof/>
                <w:webHidden/>
              </w:rPr>
              <w:fldChar w:fldCharType="separate"/>
            </w:r>
            <w:r w:rsidR="006E18D5">
              <w:rPr>
                <w:noProof/>
                <w:webHidden/>
              </w:rPr>
              <w:t>12</w:t>
            </w:r>
            <w:r w:rsidR="006E18D5">
              <w:rPr>
                <w:noProof/>
                <w:webHidden/>
              </w:rPr>
              <w:fldChar w:fldCharType="end"/>
            </w:r>
          </w:hyperlink>
        </w:p>
        <w:p w14:paraId="30FF2435" w14:textId="02ABCD38" w:rsidR="006E18D5" w:rsidRDefault="00000000">
          <w:pPr>
            <w:pStyle w:val="Sumrio2"/>
            <w:tabs>
              <w:tab w:val="left" w:pos="1540"/>
              <w:tab w:val="right" w:leader="dot" w:pos="9061"/>
            </w:tabs>
            <w:rPr>
              <w:rFonts w:asciiTheme="minorHAnsi" w:eastAsiaTheme="minorEastAsia" w:hAnsiTheme="minorHAnsi" w:cstheme="minorBidi"/>
              <w:noProof/>
            </w:rPr>
          </w:pPr>
          <w:hyperlink w:anchor="_Toc120825296" w:history="1">
            <w:r w:rsidR="006E18D5" w:rsidRPr="00B8212C">
              <w:rPr>
                <w:rStyle w:val="Hyperlink"/>
                <w:rFonts w:ascii="Times New Roman" w:hAnsi="Times New Roman" w:cs="Times New Roman"/>
                <w:noProof/>
              </w:rPr>
              <w:t>5.4.</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Módulo de Cadastros no Sistema Proposto</w:t>
            </w:r>
            <w:r w:rsidR="006E18D5">
              <w:rPr>
                <w:noProof/>
                <w:webHidden/>
              </w:rPr>
              <w:tab/>
            </w:r>
            <w:r w:rsidR="006E18D5">
              <w:rPr>
                <w:noProof/>
                <w:webHidden/>
              </w:rPr>
              <w:fldChar w:fldCharType="begin"/>
            </w:r>
            <w:r w:rsidR="006E18D5">
              <w:rPr>
                <w:noProof/>
                <w:webHidden/>
              </w:rPr>
              <w:instrText xml:space="preserve"> PAGEREF _Toc120825296 \h </w:instrText>
            </w:r>
            <w:r w:rsidR="006E18D5">
              <w:rPr>
                <w:noProof/>
                <w:webHidden/>
              </w:rPr>
            </w:r>
            <w:r w:rsidR="006E18D5">
              <w:rPr>
                <w:noProof/>
                <w:webHidden/>
              </w:rPr>
              <w:fldChar w:fldCharType="separate"/>
            </w:r>
            <w:r w:rsidR="006E18D5">
              <w:rPr>
                <w:noProof/>
                <w:webHidden/>
              </w:rPr>
              <w:t>13</w:t>
            </w:r>
            <w:r w:rsidR="006E18D5">
              <w:rPr>
                <w:noProof/>
                <w:webHidden/>
              </w:rPr>
              <w:fldChar w:fldCharType="end"/>
            </w:r>
          </w:hyperlink>
        </w:p>
        <w:p w14:paraId="471CC3D2" w14:textId="117513B1" w:rsidR="006E18D5" w:rsidRDefault="00000000">
          <w:pPr>
            <w:pStyle w:val="Sumrio3"/>
            <w:rPr>
              <w:noProof/>
            </w:rPr>
          </w:pPr>
          <w:hyperlink w:anchor="_Toc120825297" w:history="1">
            <w:r w:rsidR="006E18D5" w:rsidRPr="00B8212C">
              <w:rPr>
                <w:rStyle w:val="Hyperlink"/>
                <w:rFonts w:ascii="Times New Roman" w:hAnsi="Times New Roman" w:cs="Times New Roman"/>
                <w:noProof/>
              </w:rPr>
              <w:t>5.4.1.</w:t>
            </w:r>
            <w:r w:rsidR="006E18D5">
              <w:rPr>
                <w:noProof/>
              </w:rPr>
              <w:tab/>
            </w:r>
            <w:r w:rsidR="006E18D5" w:rsidRPr="00B8212C">
              <w:rPr>
                <w:rStyle w:val="Hyperlink"/>
                <w:rFonts w:ascii="Times New Roman" w:hAnsi="Times New Roman" w:cs="Times New Roman"/>
                <w:noProof/>
              </w:rPr>
              <w:t>Cadastro de Usuários no Sistema Proposto</w:t>
            </w:r>
            <w:r w:rsidR="006E18D5">
              <w:rPr>
                <w:noProof/>
                <w:webHidden/>
              </w:rPr>
              <w:tab/>
            </w:r>
            <w:r w:rsidR="006E18D5">
              <w:rPr>
                <w:noProof/>
                <w:webHidden/>
              </w:rPr>
              <w:fldChar w:fldCharType="begin"/>
            </w:r>
            <w:r w:rsidR="006E18D5">
              <w:rPr>
                <w:noProof/>
                <w:webHidden/>
              </w:rPr>
              <w:instrText xml:space="preserve"> PAGEREF _Toc120825297 \h </w:instrText>
            </w:r>
            <w:r w:rsidR="006E18D5">
              <w:rPr>
                <w:noProof/>
                <w:webHidden/>
              </w:rPr>
            </w:r>
            <w:r w:rsidR="006E18D5">
              <w:rPr>
                <w:noProof/>
                <w:webHidden/>
              </w:rPr>
              <w:fldChar w:fldCharType="separate"/>
            </w:r>
            <w:r w:rsidR="006E18D5">
              <w:rPr>
                <w:noProof/>
                <w:webHidden/>
              </w:rPr>
              <w:t>13</w:t>
            </w:r>
            <w:r w:rsidR="006E18D5">
              <w:rPr>
                <w:noProof/>
                <w:webHidden/>
              </w:rPr>
              <w:fldChar w:fldCharType="end"/>
            </w:r>
          </w:hyperlink>
        </w:p>
        <w:p w14:paraId="35911C77" w14:textId="43E4D700" w:rsidR="006E18D5" w:rsidRDefault="00000000">
          <w:pPr>
            <w:pStyle w:val="Sumrio3"/>
            <w:rPr>
              <w:noProof/>
            </w:rPr>
          </w:pPr>
          <w:hyperlink w:anchor="_Toc120825298" w:history="1">
            <w:r w:rsidR="006E18D5" w:rsidRPr="00B8212C">
              <w:rPr>
                <w:rStyle w:val="Hyperlink"/>
                <w:rFonts w:ascii="Times New Roman" w:hAnsi="Times New Roman" w:cs="Times New Roman"/>
                <w:noProof/>
              </w:rPr>
              <w:t>5.4.2.</w:t>
            </w:r>
            <w:r w:rsidR="006E18D5">
              <w:rPr>
                <w:noProof/>
              </w:rPr>
              <w:tab/>
            </w:r>
            <w:r w:rsidR="006E18D5" w:rsidRPr="00B8212C">
              <w:rPr>
                <w:rStyle w:val="Hyperlink"/>
                <w:rFonts w:ascii="Times New Roman" w:hAnsi="Times New Roman" w:cs="Times New Roman"/>
                <w:noProof/>
              </w:rPr>
              <w:t>Cadastro de Embarcações no Sistema Proposto</w:t>
            </w:r>
            <w:r w:rsidR="006E18D5">
              <w:rPr>
                <w:noProof/>
                <w:webHidden/>
              </w:rPr>
              <w:tab/>
            </w:r>
            <w:r w:rsidR="006E18D5">
              <w:rPr>
                <w:noProof/>
                <w:webHidden/>
              </w:rPr>
              <w:fldChar w:fldCharType="begin"/>
            </w:r>
            <w:r w:rsidR="006E18D5">
              <w:rPr>
                <w:noProof/>
                <w:webHidden/>
              </w:rPr>
              <w:instrText xml:space="preserve"> PAGEREF _Toc120825298 \h </w:instrText>
            </w:r>
            <w:r w:rsidR="006E18D5">
              <w:rPr>
                <w:noProof/>
                <w:webHidden/>
              </w:rPr>
            </w:r>
            <w:r w:rsidR="006E18D5">
              <w:rPr>
                <w:noProof/>
                <w:webHidden/>
              </w:rPr>
              <w:fldChar w:fldCharType="separate"/>
            </w:r>
            <w:r w:rsidR="006E18D5">
              <w:rPr>
                <w:noProof/>
                <w:webHidden/>
              </w:rPr>
              <w:t>14</w:t>
            </w:r>
            <w:r w:rsidR="006E18D5">
              <w:rPr>
                <w:noProof/>
                <w:webHidden/>
              </w:rPr>
              <w:fldChar w:fldCharType="end"/>
            </w:r>
          </w:hyperlink>
        </w:p>
        <w:p w14:paraId="1AFDDE85" w14:textId="3E2ACE02" w:rsidR="006E18D5" w:rsidRDefault="00000000">
          <w:pPr>
            <w:pStyle w:val="Sumrio3"/>
            <w:rPr>
              <w:noProof/>
            </w:rPr>
          </w:pPr>
          <w:hyperlink w:anchor="_Toc120825299" w:history="1">
            <w:r w:rsidR="006E18D5" w:rsidRPr="00B8212C">
              <w:rPr>
                <w:rStyle w:val="Hyperlink"/>
                <w:rFonts w:ascii="Times New Roman" w:hAnsi="Times New Roman" w:cs="Times New Roman"/>
                <w:noProof/>
              </w:rPr>
              <w:t>5.4.3.</w:t>
            </w:r>
            <w:r w:rsidR="006E18D5">
              <w:rPr>
                <w:noProof/>
              </w:rPr>
              <w:tab/>
            </w:r>
            <w:r w:rsidR="006E18D5" w:rsidRPr="00B8212C">
              <w:rPr>
                <w:rStyle w:val="Hyperlink"/>
                <w:rFonts w:ascii="Times New Roman" w:hAnsi="Times New Roman" w:cs="Times New Roman"/>
                <w:noProof/>
              </w:rPr>
              <w:t>Cadastro de Portos no Sistema Proposto</w:t>
            </w:r>
            <w:r w:rsidR="006E18D5">
              <w:rPr>
                <w:noProof/>
                <w:webHidden/>
              </w:rPr>
              <w:tab/>
            </w:r>
            <w:r w:rsidR="006E18D5">
              <w:rPr>
                <w:noProof/>
                <w:webHidden/>
              </w:rPr>
              <w:fldChar w:fldCharType="begin"/>
            </w:r>
            <w:r w:rsidR="006E18D5">
              <w:rPr>
                <w:noProof/>
                <w:webHidden/>
              </w:rPr>
              <w:instrText xml:space="preserve"> PAGEREF _Toc120825299 \h </w:instrText>
            </w:r>
            <w:r w:rsidR="006E18D5">
              <w:rPr>
                <w:noProof/>
                <w:webHidden/>
              </w:rPr>
            </w:r>
            <w:r w:rsidR="006E18D5">
              <w:rPr>
                <w:noProof/>
                <w:webHidden/>
              </w:rPr>
              <w:fldChar w:fldCharType="separate"/>
            </w:r>
            <w:r w:rsidR="006E18D5">
              <w:rPr>
                <w:noProof/>
                <w:webHidden/>
              </w:rPr>
              <w:t>14</w:t>
            </w:r>
            <w:r w:rsidR="006E18D5">
              <w:rPr>
                <w:noProof/>
                <w:webHidden/>
              </w:rPr>
              <w:fldChar w:fldCharType="end"/>
            </w:r>
          </w:hyperlink>
        </w:p>
        <w:p w14:paraId="184E4D44" w14:textId="515ACD87" w:rsidR="006E18D5" w:rsidRDefault="00000000">
          <w:pPr>
            <w:pStyle w:val="Sumrio3"/>
            <w:rPr>
              <w:noProof/>
            </w:rPr>
          </w:pPr>
          <w:hyperlink w:anchor="_Toc120825300" w:history="1">
            <w:r w:rsidR="006E18D5" w:rsidRPr="00B8212C">
              <w:rPr>
                <w:rStyle w:val="Hyperlink"/>
                <w:rFonts w:ascii="Times New Roman" w:hAnsi="Times New Roman" w:cs="Times New Roman"/>
                <w:noProof/>
              </w:rPr>
              <w:t>5.4.4.</w:t>
            </w:r>
            <w:r w:rsidR="006E18D5">
              <w:rPr>
                <w:noProof/>
              </w:rPr>
              <w:tab/>
            </w:r>
            <w:r w:rsidR="006E18D5" w:rsidRPr="00B8212C">
              <w:rPr>
                <w:rStyle w:val="Hyperlink"/>
                <w:rFonts w:ascii="Times New Roman" w:hAnsi="Times New Roman" w:cs="Times New Roman"/>
                <w:noProof/>
              </w:rPr>
              <w:t>Cadastro de Serviços no Sistema Proposto</w:t>
            </w:r>
            <w:r w:rsidR="006E18D5">
              <w:rPr>
                <w:noProof/>
                <w:webHidden/>
              </w:rPr>
              <w:tab/>
            </w:r>
            <w:r w:rsidR="006E18D5">
              <w:rPr>
                <w:noProof/>
                <w:webHidden/>
              </w:rPr>
              <w:fldChar w:fldCharType="begin"/>
            </w:r>
            <w:r w:rsidR="006E18D5">
              <w:rPr>
                <w:noProof/>
                <w:webHidden/>
              </w:rPr>
              <w:instrText xml:space="preserve"> PAGEREF _Toc120825300 \h </w:instrText>
            </w:r>
            <w:r w:rsidR="006E18D5">
              <w:rPr>
                <w:noProof/>
                <w:webHidden/>
              </w:rPr>
            </w:r>
            <w:r w:rsidR="006E18D5">
              <w:rPr>
                <w:noProof/>
                <w:webHidden/>
              </w:rPr>
              <w:fldChar w:fldCharType="separate"/>
            </w:r>
            <w:r w:rsidR="006E18D5">
              <w:rPr>
                <w:noProof/>
                <w:webHidden/>
              </w:rPr>
              <w:t>14</w:t>
            </w:r>
            <w:r w:rsidR="006E18D5">
              <w:rPr>
                <w:noProof/>
                <w:webHidden/>
              </w:rPr>
              <w:fldChar w:fldCharType="end"/>
            </w:r>
          </w:hyperlink>
        </w:p>
        <w:p w14:paraId="0EF6DEFB" w14:textId="26E1BAA5" w:rsidR="006E18D5" w:rsidRDefault="00000000">
          <w:pPr>
            <w:pStyle w:val="Sumrio3"/>
            <w:rPr>
              <w:noProof/>
            </w:rPr>
          </w:pPr>
          <w:hyperlink w:anchor="_Toc120825301" w:history="1">
            <w:r w:rsidR="006E18D5" w:rsidRPr="00B8212C">
              <w:rPr>
                <w:rStyle w:val="Hyperlink"/>
                <w:rFonts w:ascii="Times New Roman" w:hAnsi="Times New Roman" w:cs="Times New Roman"/>
                <w:noProof/>
              </w:rPr>
              <w:t>5.4.5.</w:t>
            </w:r>
            <w:r w:rsidR="006E18D5">
              <w:rPr>
                <w:noProof/>
              </w:rPr>
              <w:tab/>
            </w:r>
            <w:r w:rsidR="006E18D5" w:rsidRPr="00B8212C">
              <w:rPr>
                <w:rStyle w:val="Hyperlink"/>
                <w:rFonts w:ascii="Times New Roman" w:hAnsi="Times New Roman" w:cs="Times New Roman"/>
                <w:noProof/>
              </w:rPr>
              <w:t>Cadastro de Equipamentos no Sistema Proposto</w:t>
            </w:r>
            <w:r w:rsidR="006E18D5">
              <w:rPr>
                <w:noProof/>
                <w:webHidden/>
              </w:rPr>
              <w:tab/>
            </w:r>
            <w:r w:rsidR="006E18D5">
              <w:rPr>
                <w:noProof/>
                <w:webHidden/>
              </w:rPr>
              <w:fldChar w:fldCharType="begin"/>
            </w:r>
            <w:r w:rsidR="006E18D5">
              <w:rPr>
                <w:noProof/>
                <w:webHidden/>
              </w:rPr>
              <w:instrText xml:space="preserve"> PAGEREF _Toc120825301 \h </w:instrText>
            </w:r>
            <w:r w:rsidR="006E18D5">
              <w:rPr>
                <w:noProof/>
                <w:webHidden/>
              </w:rPr>
            </w:r>
            <w:r w:rsidR="006E18D5">
              <w:rPr>
                <w:noProof/>
                <w:webHidden/>
              </w:rPr>
              <w:fldChar w:fldCharType="separate"/>
            </w:r>
            <w:r w:rsidR="006E18D5">
              <w:rPr>
                <w:noProof/>
                <w:webHidden/>
              </w:rPr>
              <w:t>15</w:t>
            </w:r>
            <w:r w:rsidR="006E18D5">
              <w:rPr>
                <w:noProof/>
                <w:webHidden/>
              </w:rPr>
              <w:fldChar w:fldCharType="end"/>
            </w:r>
          </w:hyperlink>
        </w:p>
        <w:p w14:paraId="2FD4FC48" w14:textId="14D40C68" w:rsidR="006E18D5" w:rsidRDefault="00000000">
          <w:pPr>
            <w:pStyle w:val="Sumrio2"/>
            <w:tabs>
              <w:tab w:val="left" w:pos="1540"/>
              <w:tab w:val="right" w:leader="dot" w:pos="9061"/>
            </w:tabs>
            <w:rPr>
              <w:rFonts w:asciiTheme="minorHAnsi" w:eastAsiaTheme="minorEastAsia" w:hAnsiTheme="minorHAnsi" w:cstheme="minorBidi"/>
              <w:noProof/>
            </w:rPr>
          </w:pPr>
          <w:hyperlink w:anchor="_Toc120825302" w:history="1">
            <w:r w:rsidR="006E18D5" w:rsidRPr="00B8212C">
              <w:rPr>
                <w:rStyle w:val="Hyperlink"/>
                <w:rFonts w:ascii="Times New Roman" w:hAnsi="Times New Roman" w:cs="Times New Roman"/>
                <w:noProof/>
              </w:rPr>
              <w:t>5.5.</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Módulo de Solicitações no Sistema Proposto</w:t>
            </w:r>
            <w:r w:rsidR="006E18D5">
              <w:rPr>
                <w:noProof/>
                <w:webHidden/>
              </w:rPr>
              <w:tab/>
            </w:r>
            <w:r w:rsidR="006E18D5">
              <w:rPr>
                <w:noProof/>
                <w:webHidden/>
              </w:rPr>
              <w:fldChar w:fldCharType="begin"/>
            </w:r>
            <w:r w:rsidR="006E18D5">
              <w:rPr>
                <w:noProof/>
                <w:webHidden/>
              </w:rPr>
              <w:instrText xml:space="preserve"> PAGEREF _Toc120825302 \h </w:instrText>
            </w:r>
            <w:r w:rsidR="006E18D5">
              <w:rPr>
                <w:noProof/>
                <w:webHidden/>
              </w:rPr>
            </w:r>
            <w:r w:rsidR="006E18D5">
              <w:rPr>
                <w:noProof/>
                <w:webHidden/>
              </w:rPr>
              <w:fldChar w:fldCharType="separate"/>
            </w:r>
            <w:r w:rsidR="006E18D5">
              <w:rPr>
                <w:noProof/>
                <w:webHidden/>
              </w:rPr>
              <w:t>15</w:t>
            </w:r>
            <w:r w:rsidR="006E18D5">
              <w:rPr>
                <w:noProof/>
                <w:webHidden/>
              </w:rPr>
              <w:fldChar w:fldCharType="end"/>
            </w:r>
          </w:hyperlink>
        </w:p>
        <w:p w14:paraId="18DF195F" w14:textId="4F2F8A02" w:rsidR="006E18D5" w:rsidRDefault="00000000">
          <w:pPr>
            <w:pStyle w:val="Sumrio3"/>
            <w:rPr>
              <w:noProof/>
            </w:rPr>
          </w:pPr>
          <w:hyperlink w:anchor="_Toc120825303" w:history="1">
            <w:r w:rsidR="006E18D5" w:rsidRPr="00B8212C">
              <w:rPr>
                <w:rStyle w:val="Hyperlink"/>
                <w:rFonts w:ascii="Times New Roman" w:hAnsi="Times New Roman" w:cs="Times New Roman"/>
                <w:noProof/>
              </w:rPr>
              <w:t>5.5.1.</w:t>
            </w:r>
            <w:r w:rsidR="006E18D5">
              <w:rPr>
                <w:noProof/>
              </w:rPr>
              <w:tab/>
            </w:r>
            <w:r w:rsidR="006E18D5" w:rsidRPr="00B8212C">
              <w:rPr>
                <w:rStyle w:val="Hyperlink"/>
                <w:rFonts w:ascii="Times New Roman" w:hAnsi="Times New Roman" w:cs="Times New Roman"/>
                <w:noProof/>
              </w:rPr>
              <w:t>Registro de Solicitações no Sistema Proposto</w:t>
            </w:r>
            <w:r w:rsidR="006E18D5">
              <w:rPr>
                <w:noProof/>
                <w:webHidden/>
              </w:rPr>
              <w:tab/>
            </w:r>
            <w:r w:rsidR="006E18D5">
              <w:rPr>
                <w:noProof/>
                <w:webHidden/>
              </w:rPr>
              <w:fldChar w:fldCharType="begin"/>
            </w:r>
            <w:r w:rsidR="006E18D5">
              <w:rPr>
                <w:noProof/>
                <w:webHidden/>
              </w:rPr>
              <w:instrText xml:space="preserve"> PAGEREF _Toc120825303 \h </w:instrText>
            </w:r>
            <w:r w:rsidR="006E18D5">
              <w:rPr>
                <w:noProof/>
                <w:webHidden/>
              </w:rPr>
            </w:r>
            <w:r w:rsidR="006E18D5">
              <w:rPr>
                <w:noProof/>
                <w:webHidden/>
              </w:rPr>
              <w:fldChar w:fldCharType="separate"/>
            </w:r>
            <w:r w:rsidR="006E18D5">
              <w:rPr>
                <w:noProof/>
                <w:webHidden/>
              </w:rPr>
              <w:t>16</w:t>
            </w:r>
            <w:r w:rsidR="006E18D5">
              <w:rPr>
                <w:noProof/>
                <w:webHidden/>
              </w:rPr>
              <w:fldChar w:fldCharType="end"/>
            </w:r>
          </w:hyperlink>
        </w:p>
        <w:p w14:paraId="41DD025D" w14:textId="0FE17AB1" w:rsidR="006E18D5" w:rsidRDefault="00000000">
          <w:pPr>
            <w:pStyle w:val="Sumrio3"/>
            <w:rPr>
              <w:noProof/>
            </w:rPr>
          </w:pPr>
          <w:hyperlink w:anchor="_Toc120825304" w:history="1">
            <w:r w:rsidR="006E18D5" w:rsidRPr="00B8212C">
              <w:rPr>
                <w:rStyle w:val="Hyperlink"/>
                <w:rFonts w:ascii="Times New Roman" w:hAnsi="Times New Roman" w:cs="Times New Roman"/>
                <w:noProof/>
              </w:rPr>
              <w:t>5.5.2.</w:t>
            </w:r>
            <w:r w:rsidR="006E18D5">
              <w:rPr>
                <w:noProof/>
              </w:rPr>
              <w:tab/>
            </w:r>
            <w:r w:rsidR="006E18D5" w:rsidRPr="00B8212C">
              <w:rPr>
                <w:rStyle w:val="Hyperlink"/>
                <w:rFonts w:ascii="Times New Roman" w:hAnsi="Times New Roman" w:cs="Times New Roman"/>
                <w:noProof/>
              </w:rPr>
              <w:t>Atendimento de Solicitações no Sistema Proposto</w:t>
            </w:r>
            <w:r w:rsidR="006E18D5">
              <w:rPr>
                <w:noProof/>
                <w:webHidden/>
              </w:rPr>
              <w:tab/>
            </w:r>
            <w:r w:rsidR="006E18D5">
              <w:rPr>
                <w:noProof/>
                <w:webHidden/>
              </w:rPr>
              <w:fldChar w:fldCharType="begin"/>
            </w:r>
            <w:r w:rsidR="006E18D5">
              <w:rPr>
                <w:noProof/>
                <w:webHidden/>
              </w:rPr>
              <w:instrText xml:space="preserve"> PAGEREF _Toc120825304 \h </w:instrText>
            </w:r>
            <w:r w:rsidR="006E18D5">
              <w:rPr>
                <w:noProof/>
                <w:webHidden/>
              </w:rPr>
            </w:r>
            <w:r w:rsidR="006E18D5">
              <w:rPr>
                <w:noProof/>
                <w:webHidden/>
              </w:rPr>
              <w:fldChar w:fldCharType="separate"/>
            </w:r>
            <w:r w:rsidR="006E18D5">
              <w:rPr>
                <w:noProof/>
                <w:webHidden/>
              </w:rPr>
              <w:t>16</w:t>
            </w:r>
            <w:r w:rsidR="006E18D5">
              <w:rPr>
                <w:noProof/>
                <w:webHidden/>
              </w:rPr>
              <w:fldChar w:fldCharType="end"/>
            </w:r>
          </w:hyperlink>
        </w:p>
        <w:p w14:paraId="56B0941B" w14:textId="5199F71B" w:rsidR="006E18D5" w:rsidRDefault="00000000">
          <w:pPr>
            <w:pStyle w:val="Sumrio3"/>
            <w:rPr>
              <w:noProof/>
            </w:rPr>
          </w:pPr>
          <w:hyperlink w:anchor="_Toc120825305" w:history="1">
            <w:r w:rsidR="006E18D5" w:rsidRPr="00B8212C">
              <w:rPr>
                <w:rStyle w:val="Hyperlink"/>
                <w:rFonts w:ascii="Times New Roman" w:hAnsi="Times New Roman" w:cs="Times New Roman"/>
                <w:noProof/>
              </w:rPr>
              <w:t>5.5.3.</w:t>
            </w:r>
            <w:r w:rsidR="006E18D5">
              <w:rPr>
                <w:noProof/>
              </w:rPr>
              <w:tab/>
            </w:r>
            <w:r w:rsidR="006E18D5" w:rsidRPr="00B8212C">
              <w:rPr>
                <w:rStyle w:val="Hyperlink"/>
                <w:rFonts w:ascii="Times New Roman" w:hAnsi="Times New Roman" w:cs="Times New Roman"/>
                <w:noProof/>
              </w:rPr>
              <w:t>Exclusão de dados no Sistema Proposto</w:t>
            </w:r>
            <w:r w:rsidR="006E18D5">
              <w:rPr>
                <w:noProof/>
                <w:webHidden/>
              </w:rPr>
              <w:tab/>
            </w:r>
            <w:r w:rsidR="006E18D5">
              <w:rPr>
                <w:noProof/>
                <w:webHidden/>
              </w:rPr>
              <w:fldChar w:fldCharType="begin"/>
            </w:r>
            <w:r w:rsidR="006E18D5">
              <w:rPr>
                <w:noProof/>
                <w:webHidden/>
              </w:rPr>
              <w:instrText xml:space="preserve"> PAGEREF _Toc120825305 \h </w:instrText>
            </w:r>
            <w:r w:rsidR="006E18D5">
              <w:rPr>
                <w:noProof/>
                <w:webHidden/>
              </w:rPr>
            </w:r>
            <w:r w:rsidR="006E18D5">
              <w:rPr>
                <w:noProof/>
                <w:webHidden/>
              </w:rPr>
              <w:fldChar w:fldCharType="separate"/>
            </w:r>
            <w:r w:rsidR="006E18D5">
              <w:rPr>
                <w:noProof/>
                <w:webHidden/>
              </w:rPr>
              <w:t>17</w:t>
            </w:r>
            <w:r w:rsidR="006E18D5">
              <w:rPr>
                <w:noProof/>
                <w:webHidden/>
              </w:rPr>
              <w:fldChar w:fldCharType="end"/>
            </w:r>
          </w:hyperlink>
        </w:p>
        <w:p w14:paraId="4F2EC658" w14:textId="4B79E017" w:rsidR="006E18D5" w:rsidRDefault="00000000">
          <w:pPr>
            <w:pStyle w:val="Sumrio2"/>
            <w:tabs>
              <w:tab w:val="left" w:pos="1540"/>
              <w:tab w:val="right" w:leader="dot" w:pos="9061"/>
            </w:tabs>
            <w:rPr>
              <w:rFonts w:asciiTheme="minorHAnsi" w:eastAsiaTheme="minorEastAsia" w:hAnsiTheme="minorHAnsi" w:cstheme="minorBidi"/>
              <w:noProof/>
            </w:rPr>
          </w:pPr>
          <w:hyperlink w:anchor="_Toc120825306" w:history="1">
            <w:r w:rsidR="006E18D5" w:rsidRPr="00B8212C">
              <w:rPr>
                <w:rStyle w:val="Hyperlink"/>
                <w:rFonts w:ascii="Times New Roman" w:hAnsi="Times New Roman" w:cs="Times New Roman"/>
                <w:noProof/>
              </w:rPr>
              <w:t>5.6.</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Casos de Uso do módulo de cadastros</w:t>
            </w:r>
            <w:r w:rsidR="006E18D5">
              <w:rPr>
                <w:noProof/>
                <w:webHidden/>
              </w:rPr>
              <w:tab/>
            </w:r>
            <w:r w:rsidR="006E18D5">
              <w:rPr>
                <w:noProof/>
                <w:webHidden/>
              </w:rPr>
              <w:fldChar w:fldCharType="begin"/>
            </w:r>
            <w:r w:rsidR="006E18D5">
              <w:rPr>
                <w:noProof/>
                <w:webHidden/>
              </w:rPr>
              <w:instrText xml:space="preserve"> PAGEREF _Toc120825306 \h </w:instrText>
            </w:r>
            <w:r w:rsidR="006E18D5">
              <w:rPr>
                <w:noProof/>
                <w:webHidden/>
              </w:rPr>
            </w:r>
            <w:r w:rsidR="006E18D5">
              <w:rPr>
                <w:noProof/>
                <w:webHidden/>
              </w:rPr>
              <w:fldChar w:fldCharType="separate"/>
            </w:r>
            <w:r w:rsidR="006E18D5">
              <w:rPr>
                <w:noProof/>
                <w:webHidden/>
              </w:rPr>
              <w:t>18</w:t>
            </w:r>
            <w:r w:rsidR="006E18D5">
              <w:rPr>
                <w:noProof/>
                <w:webHidden/>
              </w:rPr>
              <w:fldChar w:fldCharType="end"/>
            </w:r>
          </w:hyperlink>
        </w:p>
        <w:p w14:paraId="507C0572" w14:textId="53695D59" w:rsidR="006E18D5" w:rsidRDefault="00000000">
          <w:pPr>
            <w:pStyle w:val="Sumrio3"/>
            <w:rPr>
              <w:noProof/>
            </w:rPr>
          </w:pPr>
          <w:hyperlink w:anchor="_Toc120825307" w:history="1">
            <w:r w:rsidR="006E18D5" w:rsidRPr="00B8212C">
              <w:rPr>
                <w:rStyle w:val="Hyperlink"/>
                <w:rFonts w:ascii="Times New Roman" w:hAnsi="Times New Roman" w:cs="Times New Roman"/>
                <w:noProof/>
              </w:rPr>
              <w:t>5.6.1.</w:t>
            </w:r>
            <w:r w:rsidR="006E18D5">
              <w:rPr>
                <w:noProof/>
              </w:rPr>
              <w:tab/>
            </w:r>
            <w:r w:rsidR="006E18D5" w:rsidRPr="00B8212C">
              <w:rPr>
                <w:rStyle w:val="Hyperlink"/>
                <w:rFonts w:ascii="Times New Roman" w:hAnsi="Times New Roman" w:cs="Times New Roman"/>
                <w:noProof/>
              </w:rPr>
              <w:t>Cadastrar Usuários</w:t>
            </w:r>
            <w:r w:rsidR="006E18D5">
              <w:rPr>
                <w:noProof/>
                <w:webHidden/>
              </w:rPr>
              <w:tab/>
            </w:r>
            <w:r w:rsidR="006E18D5">
              <w:rPr>
                <w:noProof/>
                <w:webHidden/>
              </w:rPr>
              <w:fldChar w:fldCharType="begin"/>
            </w:r>
            <w:r w:rsidR="006E18D5">
              <w:rPr>
                <w:noProof/>
                <w:webHidden/>
              </w:rPr>
              <w:instrText xml:space="preserve"> PAGEREF _Toc120825307 \h </w:instrText>
            </w:r>
            <w:r w:rsidR="006E18D5">
              <w:rPr>
                <w:noProof/>
                <w:webHidden/>
              </w:rPr>
            </w:r>
            <w:r w:rsidR="006E18D5">
              <w:rPr>
                <w:noProof/>
                <w:webHidden/>
              </w:rPr>
              <w:fldChar w:fldCharType="separate"/>
            </w:r>
            <w:r w:rsidR="006E18D5">
              <w:rPr>
                <w:noProof/>
                <w:webHidden/>
              </w:rPr>
              <w:t>20</w:t>
            </w:r>
            <w:r w:rsidR="006E18D5">
              <w:rPr>
                <w:noProof/>
                <w:webHidden/>
              </w:rPr>
              <w:fldChar w:fldCharType="end"/>
            </w:r>
          </w:hyperlink>
        </w:p>
        <w:p w14:paraId="40E9BA56" w14:textId="79ECD777" w:rsidR="006E18D5" w:rsidRDefault="00000000">
          <w:pPr>
            <w:pStyle w:val="Sumrio3"/>
            <w:rPr>
              <w:noProof/>
            </w:rPr>
          </w:pPr>
          <w:hyperlink w:anchor="_Toc120825308" w:history="1">
            <w:r w:rsidR="006E18D5" w:rsidRPr="00B8212C">
              <w:rPr>
                <w:rStyle w:val="Hyperlink"/>
                <w:rFonts w:ascii="Times New Roman" w:hAnsi="Times New Roman" w:cs="Times New Roman"/>
                <w:noProof/>
              </w:rPr>
              <w:t>5.6.2.</w:t>
            </w:r>
            <w:r w:rsidR="006E18D5">
              <w:rPr>
                <w:noProof/>
              </w:rPr>
              <w:tab/>
            </w:r>
            <w:r w:rsidR="006E18D5" w:rsidRPr="00B8212C">
              <w:rPr>
                <w:rStyle w:val="Hyperlink"/>
                <w:rFonts w:ascii="Times New Roman" w:hAnsi="Times New Roman" w:cs="Times New Roman"/>
                <w:noProof/>
              </w:rPr>
              <w:t>Cadastrar Usuários</w:t>
            </w:r>
            <w:r w:rsidR="006E18D5">
              <w:rPr>
                <w:noProof/>
                <w:webHidden/>
              </w:rPr>
              <w:tab/>
            </w:r>
            <w:r w:rsidR="006E18D5">
              <w:rPr>
                <w:noProof/>
                <w:webHidden/>
              </w:rPr>
              <w:fldChar w:fldCharType="begin"/>
            </w:r>
            <w:r w:rsidR="006E18D5">
              <w:rPr>
                <w:noProof/>
                <w:webHidden/>
              </w:rPr>
              <w:instrText xml:space="preserve"> PAGEREF _Toc120825308 \h </w:instrText>
            </w:r>
            <w:r w:rsidR="006E18D5">
              <w:rPr>
                <w:noProof/>
                <w:webHidden/>
              </w:rPr>
            </w:r>
            <w:r w:rsidR="006E18D5">
              <w:rPr>
                <w:noProof/>
                <w:webHidden/>
              </w:rPr>
              <w:fldChar w:fldCharType="separate"/>
            </w:r>
            <w:r w:rsidR="006E18D5">
              <w:rPr>
                <w:noProof/>
                <w:webHidden/>
              </w:rPr>
              <w:t>22</w:t>
            </w:r>
            <w:r w:rsidR="006E18D5">
              <w:rPr>
                <w:noProof/>
                <w:webHidden/>
              </w:rPr>
              <w:fldChar w:fldCharType="end"/>
            </w:r>
          </w:hyperlink>
        </w:p>
        <w:p w14:paraId="619E3980" w14:textId="50438D2B" w:rsidR="006E18D5" w:rsidRDefault="00000000">
          <w:pPr>
            <w:pStyle w:val="Sumrio3"/>
            <w:rPr>
              <w:noProof/>
            </w:rPr>
          </w:pPr>
          <w:hyperlink w:anchor="_Toc120825309" w:history="1">
            <w:r w:rsidR="006E18D5" w:rsidRPr="00B8212C">
              <w:rPr>
                <w:rStyle w:val="Hyperlink"/>
                <w:rFonts w:ascii="Times New Roman" w:hAnsi="Times New Roman" w:cs="Times New Roman"/>
                <w:noProof/>
              </w:rPr>
              <w:t>5.6.3.</w:t>
            </w:r>
            <w:r w:rsidR="006E18D5">
              <w:rPr>
                <w:noProof/>
              </w:rPr>
              <w:tab/>
            </w:r>
            <w:r w:rsidR="006E18D5" w:rsidRPr="00B8212C">
              <w:rPr>
                <w:rStyle w:val="Hyperlink"/>
                <w:rFonts w:ascii="Times New Roman" w:hAnsi="Times New Roman" w:cs="Times New Roman"/>
                <w:noProof/>
              </w:rPr>
              <w:t>Cadastrar Portos</w:t>
            </w:r>
            <w:r w:rsidR="006E18D5">
              <w:rPr>
                <w:noProof/>
                <w:webHidden/>
              </w:rPr>
              <w:tab/>
            </w:r>
            <w:r w:rsidR="006E18D5">
              <w:rPr>
                <w:noProof/>
                <w:webHidden/>
              </w:rPr>
              <w:fldChar w:fldCharType="begin"/>
            </w:r>
            <w:r w:rsidR="006E18D5">
              <w:rPr>
                <w:noProof/>
                <w:webHidden/>
              </w:rPr>
              <w:instrText xml:space="preserve"> PAGEREF _Toc120825309 \h </w:instrText>
            </w:r>
            <w:r w:rsidR="006E18D5">
              <w:rPr>
                <w:noProof/>
                <w:webHidden/>
              </w:rPr>
            </w:r>
            <w:r w:rsidR="006E18D5">
              <w:rPr>
                <w:noProof/>
                <w:webHidden/>
              </w:rPr>
              <w:fldChar w:fldCharType="separate"/>
            </w:r>
            <w:r w:rsidR="006E18D5">
              <w:rPr>
                <w:noProof/>
                <w:webHidden/>
              </w:rPr>
              <w:t>24</w:t>
            </w:r>
            <w:r w:rsidR="006E18D5">
              <w:rPr>
                <w:noProof/>
                <w:webHidden/>
              </w:rPr>
              <w:fldChar w:fldCharType="end"/>
            </w:r>
          </w:hyperlink>
        </w:p>
        <w:p w14:paraId="0E10CF8D" w14:textId="434D3BD5" w:rsidR="006E18D5" w:rsidRDefault="00000000">
          <w:pPr>
            <w:pStyle w:val="Sumrio3"/>
            <w:rPr>
              <w:noProof/>
            </w:rPr>
          </w:pPr>
          <w:hyperlink w:anchor="_Toc120825310" w:history="1">
            <w:r w:rsidR="006E18D5" w:rsidRPr="00B8212C">
              <w:rPr>
                <w:rStyle w:val="Hyperlink"/>
                <w:rFonts w:ascii="Times New Roman" w:hAnsi="Times New Roman" w:cs="Times New Roman"/>
                <w:noProof/>
              </w:rPr>
              <w:t>5.6.4.</w:t>
            </w:r>
            <w:r w:rsidR="006E18D5">
              <w:rPr>
                <w:noProof/>
              </w:rPr>
              <w:tab/>
            </w:r>
            <w:r w:rsidR="006E18D5" w:rsidRPr="00B8212C">
              <w:rPr>
                <w:rStyle w:val="Hyperlink"/>
                <w:rFonts w:ascii="Times New Roman" w:hAnsi="Times New Roman" w:cs="Times New Roman"/>
                <w:noProof/>
              </w:rPr>
              <w:t>Cadastrar Serviços</w:t>
            </w:r>
            <w:r w:rsidR="006E18D5">
              <w:rPr>
                <w:noProof/>
                <w:webHidden/>
              </w:rPr>
              <w:tab/>
            </w:r>
            <w:r w:rsidR="006E18D5">
              <w:rPr>
                <w:noProof/>
                <w:webHidden/>
              </w:rPr>
              <w:fldChar w:fldCharType="begin"/>
            </w:r>
            <w:r w:rsidR="006E18D5">
              <w:rPr>
                <w:noProof/>
                <w:webHidden/>
              </w:rPr>
              <w:instrText xml:space="preserve"> PAGEREF _Toc120825310 \h </w:instrText>
            </w:r>
            <w:r w:rsidR="006E18D5">
              <w:rPr>
                <w:noProof/>
                <w:webHidden/>
              </w:rPr>
            </w:r>
            <w:r w:rsidR="006E18D5">
              <w:rPr>
                <w:noProof/>
                <w:webHidden/>
              </w:rPr>
              <w:fldChar w:fldCharType="separate"/>
            </w:r>
            <w:r w:rsidR="006E18D5">
              <w:rPr>
                <w:noProof/>
                <w:webHidden/>
              </w:rPr>
              <w:t>26</w:t>
            </w:r>
            <w:r w:rsidR="006E18D5">
              <w:rPr>
                <w:noProof/>
                <w:webHidden/>
              </w:rPr>
              <w:fldChar w:fldCharType="end"/>
            </w:r>
          </w:hyperlink>
        </w:p>
        <w:p w14:paraId="35F704DA" w14:textId="55A4615B" w:rsidR="006E18D5" w:rsidRDefault="00000000">
          <w:pPr>
            <w:pStyle w:val="Sumrio3"/>
            <w:rPr>
              <w:noProof/>
            </w:rPr>
          </w:pPr>
          <w:hyperlink w:anchor="_Toc120825311" w:history="1">
            <w:r w:rsidR="006E18D5" w:rsidRPr="00B8212C">
              <w:rPr>
                <w:rStyle w:val="Hyperlink"/>
                <w:rFonts w:ascii="Times New Roman" w:hAnsi="Times New Roman" w:cs="Times New Roman"/>
                <w:noProof/>
              </w:rPr>
              <w:t>5.6.5.</w:t>
            </w:r>
            <w:r w:rsidR="006E18D5">
              <w:rPr>
                <w:noProof/>
              </w:rPr>
              <w:tab/>
            </w:r>
            <w:r w:rsidR="006E18D5" w:rsidRPr="00B8212C">
              <w:rPr>
                <w:rStyle w:val="Hyperlink"/>
                <w:rFonts w:ascii="Times New Roman" w:hAnsi="Times New Roman" w:cs="Times New Roman"/>
                <w:noProof/>
              </w:rPr>
              <w:t>Cadastrar Equipamentos</w:t>
            </w:r>
            <w:r w:rsidR="006E18D5">
              <w:rPr>
                <w:noProof/>
                <w:webHidden/>
              </w:rPr>
              <w:tab/>
            </w:r>
            <w:r w:rsidR="006E18D5">
              <w:rPr>
                <w:noProof/>
                <w:webHidden/>
              </w:rPr>
              <w:fldChar w:fldCharType="begin"/>
            </w:r>
            <w:r w:rsidR="006E18D5">
              <w:rPr>
                <w:noProof/>
                <w:webHidden/>
              </w:rPr>
              <w:instrText xml:space="preserve"> PAGEREF _Toc120825311 \h </w:instrText>
            </w:r>
            <w:r w:rsidR="006E18D5">
              <w:rPr>
                <w:noProof/>
                <w:webHidden/>
              </w:rPr>
            </w:r>
            <w:r w:rsidR="006E18D5">
              <w:rPr>
                <w:noProof/>
                <w:webHidden/>
              </w:rPr>
              <w:fldChar w:fldCharType="separate"/>
            </w:r>
            <w:r w:rsidR="006E18D5">
              <w:rPr>
                <w:noProof/>
                <w:webHidden/>
              </w:rPr>
              <w:t>28</w:t>
            </w:r>
            <w:r w:rsidR="006E18D5">
              <w:rPr>
                <w:noProof/>
                <w:webHidden/>
              </w:rPr>
              <w:fldChar w:fldCharType="end"/>
            </w:r>
          </w:hyperlink>
        </w:p>
        <w:p w14:paraId="6081F49D" w14:textId="24B63637" w:rsidR="006E18D5" w:rsidRDefault="00000000">
          <w:pPr>
            <w:pStyle w:val="Sumrio2"/>
            <w:tabs>
              <w:tab w:val="left" w:pos="1540"/>
              <w:tab w:val="right" w:leader="dot" w:pos="9061"/>
            </w:tabs>
            <w:rPr>
              <w:rFonts w:asciiTheme="minorHAnsi" w:eastAsiaTheme="minorEastAsia" w:hAnsiTheme="minorHAnsi" w:cstheme="minorBidi"/>
              <w:noProof/>
            </w:rPr>
          </w:pPr>
          <w:hyperlink w:anchor="_Toc120825312" w:history="1">
            <w:r w:rsidR="006E18D5" w:rsidRPr="00B8212C">
              <w:rPr>
                <w:rStyle w:val="Hyperlink"/>
                <w:rFonts w:ascii="Times New Roman" w:hAnsi="Times New Roman" w:cs="Times New Roman"/>
                <w:noProof/>
              </w:rPr>
              <w:t>5.7.</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Casos de Uso do módulo de Solicitação</w:t>
            </w:r>
            <w:r w:rsidR="006E18D5">
              <w:rPr>
                <w:noProof/>
                <w:webHidden/>
              </w:rPr>
              <w:tab/>
            </w:r>
            <w:r w:rsidR="006E18D5">
              <w:rPr>
                <w:noProof/>
                <w:webHidden/>
              </w:rPr>
              <w:fldChar w:fldCharType="begin"/>
            </w:r>
            <w:r w:rsidR="006E18D5">
              <w:rPr>
                <w:noProof/>
                <w:webHidden/>
              </w:rPr>
              <w:instrText xml:space="preserve"> PAGEREF _Toc120825312 \h </w:instrText>
            </w:r>
            <w:r w:rsidR="006E18D5">
              <w:rPr>
                <w:noProof/>
                <w:webHidden/>
              </w:rPr>
            </w:r>
            <w:r w:rsidR="006E18D5">
              <w:rPr>
                <w:noProof/>
                <w:webHidden/>
              </w:rPr>
              <w:fldChar w:fldCharType="separate"/>
            </w:r>
            <w:r w:rsidR="006E18D5">
              <w:rPr>
                <w:noProof/>
                <w:webHidden/>
              </w:rPr>
              <w:t>29</w:t>
            </w:r>
            <w:r w:rsidR="006E18D5">
              <w:rPr>
                <w:noProof/>
                <w:webHidden/>
              </w:rPr>
              <w:fldChar w:fldCharType="end"/>
            </w:r>
          </w:hyperlink>
        </w:p>
        <w:p w14:paraId="74920792" w14:textId="6A97EDE6" w:rsidR="006E18D5" w:rsidRDefault="00000000">
          <w:pPr>
            <w:pStyle w:val="Sumrio3"/>
            <w:rPr>
              <w:noProof/>
            </w:rPr>
          </w:pPr>
          <w:hyperlink w:anchor="_Toc120825313" w:history="1">
            <w:r w:rsidR="006E18D5" w:rsidRPr="00B8212C">
              <w:rPr>
                <w:rStyle w:val="Hyperlink"/>
                <w:rFonts w:ascii="Times New Roman" w:hAnsi="Times New Roman" w:cs="Times New Roman"/>
                <w:noProof/>
              </w:rPr>
              <w:t>5.7.1.</w:t>
            </w:r>
            <w:r w:rsidR="006E18D5">
              <w:rPr>
                <w:noProof/>
              </w:rPr>
              <w:tab/>
            </w:r>
            <w:r w:rsidR="006E18D5" w:rsidRPr="00B8212C">
              <w:rPr>
                <w:rStyle w:val="Hyperlink"/>
                <w:rFonts w:ascii="Times New Roman" w:hAnsi="Times New Roman" w:cs="Times New Roman"/>
                <w:noProof/>
              </w:rPr>
              <w:t>Registrar Solicitação de Serviço</w:t>
            </w:r>
            <w:r w:rsidR="006E18D5">
              <w:rPr>
                <w:noProof/>
                <w:webHidden/>
              </w:rPr>
              <w:tab/>
            </w:r>
            <w:r w:rsidR="006E18D5">
              <w:rPr>
                <w:noProof/>
                <w:webHidden/>
              </w:rPr>
              <w:fldChar w:fldCharType="begin"/>
            </w:r>
            <w:r w:rsidR="006E18D5">
              <w:rPr>
                <w:noProof/>
                <w:webHidden/>
              </w:rPr>
              <w:instrText xml:space="preserve"> PAGEREF _Toc120825313 \h </w:instrText>
            </w:r>
            <w:r w:rsidR="006E18D5">
              <w:rPr>
                <w:noProof/>
                <w:webHidden/>
              </w:rPr>
            </w:r>
            <w:r w:rsidR="006E18D5">
              <w:rPr>
                <w:noProof/>
                <w:webHidden/>
              </w:rPr>
              <w:fldChar w:fldCharType="separate"/>
            </w:r>
            <w:r w:rsidR="006E18D5">
              <w:rPr>
                <w:noProof/>
                <w:webHidden/>
              </w:rPr>
              <w:t>30</w:t>
            </w:r>
            <w:r w:rsidR="006E18D5">
              <w:rPr>
                <w:noProof/>
                <w:webHidden/>
              </w:rPr>
              <w:fldChar w:fldCharType="end"/>
            </w:r>
          </w:hyperlink>
        </w:p>
        <w:p w14:paraId="21395265" w14:textId="59AEF2C9" w:rsidR="006E18D5" w:rsidRDefault="00000000">
          <w:pPr>
            <w:pStyle w:val="Sumrio3"/>
            <w:rPr>
              <w:noProof/>
            </w:rPr>
          </w:pPr>
          <w:hyperlink w:anchor="_Toc120825314" w:history="1">
            <w:r w:rsidR="006E18D5" w:rsidRPr="00B8212C">
              <w:rPr>
                <w:rStyle w:val="Hyperlink"/>
                <w:rFonts w:ascii="Times New Roman" w:hAnsi="Times New Roman" w:cs="Times New Roman"/>
                <w:noProof/>
              </w:rPr>
              <w:t>5.7.2.</w:t>
            </w:r>
            <w:r w:rsidR="006E18D5">
              <w:rPr>
                <w:noProof/>
              </w:rPr>
              <w:tab/>
            </w:r>
            <w:r w:rsidR="006E18D5" w:rsidRPr="00B8212C">
              <w:rPr>
                <w:rStyle w:val="Hyperlink"/>
                <w:rFonts w:ascii="Times New Roman" w:hAnsi="Times New Roman" w:cs="Times New Roman"/>
                <w:noProof/>
              </w:rPr>
              <w:t>Aceitar ou Recusar Solicitação de Serviço</w:t>
            </w:r>
            <w:r w:rsidR="006E18D5">
              <w:rPr>
                <w:noProof/>
                <w:webHidden/>
              </w:rPr>
              <w:tab/>
            </w:r>
            <w:r w:rsidR="006E18D5">
              <w:rPr>
                <w:noProof/>
                <w:webHidden/>
              </w:rPr>
              <w:fldChar w:fldCharType="begin"/>
            </w:r>
            <w:r w:rsidR="006E18D5">
              <w:rPr>
                <w:noProof/>
                <w:webHidden/>
              </w:rPr>
              <w:instrText xml:space="preserve"> PAGEREF _Toc120825314 \h </w:instrText>
            </w:r>
            <w:r w:rsidR="006E18D5">
              <w:rPr>
                <w:noProof/>
                <w:webHidden/>
              </w:rPr>
            </w:r>
            <w:r w:rsidR="006E18D5">
              <w:rPr>
                <w:noProof/>
                <w:webHidden/>
              </w:rPr>
              <w:fldChar w:fldCharType="separate"/>
            </w:r>
            <w:r w:rsidR="006E18D5">
              <w:rPr>
                <w:noProof/>
                <w:webHidden/>
              </w:rPr>
              <w:t>33</w:t>
            </w:r>
            <w:r w:rsidR="006E18D5">
              <w:rPr>
                <w:noProof/>
                <w:webHidden/>
              </w:rPr>
              <w:fldChar w:fldCharType="end"/>
            </w:r>
          </w:hyperlink>
        </w:p>
        <w:p w14:paraId="2F1AA4F7" w14:textId="17EF74A0" w:rsidR="006E18D5" w:rsidRDefault="00000000">
          <w:pPr>
            <w:pStyle w:val="Sumrio3"/>
            <w:rPr>
              <w:noProof/>
            </w:rPr>
          </w:pPr>
          <w:hyperlink w:anchor="_Toc120825315" w:history="1">
            <w:r w:rsidR="006E18D5" w:rsidRPr="00B8212C">
              <w:rPr>
                <w:rStyle w:val="Hyperlink"/>
                <w:rFonts w:ascii="Times New Roman" w:hAnsi="Times New Roman" w:cs="Times New Roman"/>
                <w:noProof/>
              </w:rPr>
              <w:t>5.7.3.</w:t>
            </w:r>
            <w:r w:rsidR="006E18D5">
              <w:rPr>
                <w:noProof/>
              </w:rPr>
              <w:tab/>
            </w:r>
            <w:r w:rsidR="006E18D5" w:rsidRPr="00B8212C">
              <w:rPr>
                <w:rStyle w:val="Hyperlink"/>
                <w:rFonts w:ascii="Times New Roman" w:hAnsi="Times New Roman" w:cs="Times New Roman"/>
                <w:noProof/>
              </w:rPr>
              <w:t>Excluir Solicitação de Serviço</w:t>
            </w:r>
            <w:r w:rsidR="006E18D5">
              <w:rPr>
                <w:noProof/>
                <w:webHidden/>
              </w:rPr>
              <w:tab/>
            </w:r>
            <w:r w:rsidR="006E18D5">
              <w:rPr>
                <w:noProof/>
                <w:webHidden/>
              </w:rPr>
              <w:fldChar w:fldCharType="begin"/>
            </w:r>
            <w:r w:rsidR="006E18D5">
              <w:rPr>
                <w:noProof/>
                <w:webHidden/>
              </w:rPr>
              <w:instrText xml:space="preserve"> PAGEREF _Toc120825315 \h </w:instrText>
            </w:r>
            <w:r w:rsidR="006E18D5">
              <w:rPr>
                <w:noProof/>
                <w:webHidden/>
              </w:rPr>
            </w:r>
            <w:r w:rsidR="006E18D5">
              <w:rPr>
                <w:noProof/>
                <w:webHidden/>
              </w:rPr>
              <w:fldChar w:fldCharType="separate"/>
            </w:r>
            <w:r w:rsidR="006E18D5">
              <w:rPr>
                <w:noProof/>
                <w:webHidden/>
              </w:rPr>
              <w:t>35</w:t>
            </w:r>
            <w:r w:rsidR="006E18D5">
              <w:rPr>
                <w:noProof/>
                <w:webHidden/>
              </w:rPr>
              <w:fldChar w:fldCharType="end"/>
            </w:r>
          </w:hyperlink>
        </w:p>
        <w:p w14:paraId="2C375B05" w14:textId="233D96A1" w:rsidR="006E18D5" w:rsidRDefault="00000000">
          <w:pPr>
            <w:pStyle w:val="Sumrio2"/>
            <w:tabs>
              <w:tab w:val="left" w:pos="1540"/>
              <w:tab w:val="right" w:leader="dot" w:pos="9061"/>
            </w:tabs>
            <w:rPr>
              <w:rFonts w:asciiTheme="minorHAnsi" w:eastAsiaTheme="minorEastAsia" w:hAnsiTheme="minorHAnsi" w:cstheme="minorBidi"/>
              <w:noProof/>
            </w:rPr>
          </w:pPr>
          <w:hyperlink w:anchor="_Toc120825316" w:history="1">
            <w:r w:rsidR="006E18D5" w:rsidRPr="00B8212C">
              <w:rPr>
                <w:rStyle w:val="Hyperlink"/>
                <w:rFonts w:ascii="Times New Roman" w:hAnsi="Times New Roman" w:cs="Times New Roman"/>
                <w:noProof/>
              </w:rPr>
              <w:t>5.8.</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Casos de Uso de Consultas</w:t>
            </w:r>
            <w:r w:rsidR="006E18D5">
              <w:rPr>
                <w:noProof/>
                <w:webHidden/>
              </w:rPr>
              <w:tab/>
            </w:r>
            <w:r w:rsidR="006E18D5">
              <w:rPr>
                <w:noProof/>
                <w:webHidden/>
              </w:rPr>
              <w:fldChar w:fldCharType="begin"/>
            </w:r>
            <w:r w:rsidR="006E18D5">
              <w:rPr>
                <w:noProof/>
                <w:webHidden/>
              </w:rPr>
              <w:instrText xml:space="preserve"> PAGEREF _Toc120825316 \h </w:instrText>
            </w:r>
            <w:r w:rsidR="006E18D5">
              <w:rPr>
                <w:noProof/>
                <w:webHidden/>
              </w:rPr>
            </w:r>
            <w:r w:rsidR="006E18D5">
              <w:rPr>
                <w:noProof/>
                <w:webHidden/>
              </w:rPr>
              <w:fldChar w:fldCharType="separate"/>
            </w:r>
            <w:r w:rsidR="006E18D5">
              <w:rPr>
                <w:noProof/>
                <w:webHidden/>
              </w:rPr>
              <w:t>37</w:t>
            </w:r>
            <w:r w:rsidR="006E18D5">
              <w:rPr>
                <w:noProof/>
                <w:webHidden/>
              </w:rPr>
              <w:fldChar w:fldCharType="end"/>
            </w:r>
          </w:hyperlink>
        </w:p>
        <w:p w14:paraId="62AB86A3" w14:textId="3B2892FF" w:rsidR="006E18D5" w:rsidRDefault="00000000">
          <w:pPr>
            <w:pStyle w:val="Sumrio3"/>
            <w:rPr>
              <w:noProof/>
            </w:rPr>
          </w:pPr>
          <w:hyperlink w:anchor="_Toc120825317" w:history="1">
            <w:r w:rsidR="006E18D5" w:rsidRPr="00B8212C">
              <w:rPr>
                <w:rStyle w:val="Hyperlink"/>
                <w:rFonts w:ascii="Times New Roman" w:hAnsi="Times New Roman" w:cs="Times New Roman"/>
                <w:noProof/>
              </w:rPr>
              <w:t>5.8.1.</w:t>
            </w:r>
            <w:r w:rsidR="006E18D5">
              <w:rPr>
                <w:noProof/>
              </w:rPr>
              <w:tab/>
            </w:r>
            <w:r w:rsidR="006E18D5" w:rsidRPr="00B8212C">
              <w:rPr>
                <w:rStyle w:val="Hyperlink"/>
                <w:rFonts w:ascii="Times New Roman" w:hAnsi="Times New Roman" w:cs="Times New Roman"/>
                <w:noProof/>
              </w:rPr>
              <w:t>Exibir Todas as Solicitações de Serviço</w:t>
            </w:r>
            <w:r w:rsidR="006E18D5">
              <w:rPr>
                <w:noProof/>
                <w:webHidden/>
              </w:rPr>
              <w:tab/>
            </w:r>
            <w:r w:rsidR="006E18D5">
              <w:rPr>
                <w:noProof/>
                <w:webHidden/>
              </w:rPr>
              <w:fldChar w:fldCharType="begin"/>
            </w:r>
            <w:r w:rsidR="006E18D5">
              <w:rPr>
                <w:noProof/>
                <w:webHidden/>
              </w:rPr>
              <w:instrText xml:space="preserve"> PAGEREF _Toc120825317 \h </w:instrText>
            </w:r>
            <w:r w:rsidR="006E18D5">
              <w:rPr>
                <w:noProof/>
                <w:webHidden/>
              </w:rPr>
            </w:r>
            <w:r w:rsidR="006E18D5">
              <w:rPr>
                <w:noProof/>
                <w:webHidden/>
              </w:rPr>
              <w:fldChar w:fldCharType="separate"/>
            </w:r>
            <w:r w:rsidR="006E18D5">
              <w:rPr>
                <w:noProof/>
                <w:webHidden/>
              </w:rPr>
              <w:t>38</w:t>
            </w:r>
            <w:r w:rsidR="006E18D5">
              <w:rPr>
                <w:noProof/>
                <w:webHidden/>
              </w:rPr>
              <w:fldChar w:fldCharType="end"/>
            </w:r>
          </w:hyperlink>
        </w:p>
        <w:p w14:paraId="6959016A" w14:textId="3CFA88AF" w:rsidR="006E18D5" w:rsidRDefault="00000000">
          <w:pPr>
            <w:pStyle w:val="Sumrio3"/>
            <w:rPr>
              <w:noProof/>
            </w:rPr>
          </w:pPr>
          <w:hyperlink w:anchor="_Toc120825318" w:history="1">
            <w:r w:rsidR="006E18D5" w:rsidRPr="00B8212C">
              <w:rPr>
                <w:rStyle w:val="Hyperlink"/>
                <w:rFonts w:ascii="Times New Roman" w:hAnsi="Times New Roman" w:cs="Times New Roman"/>
                <w:noProof/>
              </w:rPr>
              <w:t>5.8.2.</w:t>
            </w:r>
            <w:r w:rsidR="006E18D5">
              <w:rPr>
                <w:noProof/>
              </w:rPr>
              <w:tab/>
            </w:r>
            <w:r w:rsidR="006E18D5" w:rsidRPr="00B8212C">
              <w:rPr>
                <w:rStyle w:val="Hyperlink"/>
                <w:rFonts w:ascii="Times New Roman" w:hAnsi="Times New Roman" w:cs="Times New Roman"/>
                <w:noProof/>
              </w:rPr>
              <w:t>Exibir Minhas Solicitações de Serviço</w:t>
            </w:r>
            <w:r w:rsidR="006E18D5">
              <w:rPr>
                <w:noProof/>
                <w:webHidden/>
              </w:rPr>
              <w:tab/>
            </w:r>
            <w:r w:rsidR="006E18D5">
              <w:rPr>
                <w:noProof/>
                <w:webHidden/>
              </w:rPr>
              <w:fldChar w:fldCharType="begin"/>
            </w:r>
            <w:r w:rsidR="006E18D5">
              <w:rPr>
                <w:noProof/>
                <w:webHidden/>
              </w:rPr>
              <w:instrText xml:space="preserve"> PAGEREF _Toc120825318 \h </w:instrText>
            </w:r>
            <w:r w:rsidR="006E18D5">
              <w:rPr>
                <w:noProof/>
                <w:webHidden/>
              </w:rPr>
            </w:r>
            <w:r w:rsidR="006E18D5">
              <w:rPr>
                <w:noProof/>
                <w:webHidden/>
              </w:rPr>
              <w:fldChar w:fldCharType="separate"/>
            </w:r>
            <w:r w:rsidR="006E18D5">
              <w:rPr>
                <w:noProof/>
                <w:webHidden/>
              </w:rPr>
              <w:t>40</w:t>
            </w:r>
            <w:r w:rsidR="006E18D5">
              <w:rPr>
                <w:noProof/>
                <w:webHidden/>
              </w:rPr>
              <w:fldChar w:fldCharType="end"/>
            </w:r>
          </w:hyperlink>
        </w:p>
        <w:p w14:paraId="1698366C" w14:textId="3B3A8D83" w:rsidR="006E18D5" w:rsidRDefault="00000000">
          <w:pPr>
            <w:pStyle w:val="Sumrio3"/>
            <w:rPr>
              <w:noProof/>
            </w:rPr>
          </w:pPr>
          <w:hyperlink w:anchor="_Toc120825319" w:history="1">
            <w:r w:rsidR="006E18D5" w:rsidRPr="00B8212C">
              <w:rPr>
                <w:rStyle w:val="Hyperlink"/>
                <w:rFonts w:ascii="Times New Roman" w:hAnsi="Times New Roman" w:cs="Times New Roman"/>
                <w:noProof/>
              </w:rPr>
              <w:t>5.8.3.</w:t>
            </w:r>
            <w:r w:rsidR="006E18D5">
              <w:rPr>
                <w:noProof/>
              </w:rPr>
              <w:tab/>
            </w:r>
            <w:r w:rsidR="006E18D5" w:rsidRPr="00B8212C">
              <w:rPr>
                <w:rStyle w:val="Hyperlink"/>
                <w:rFonts w:ascii="Times New Roman" w:hAnsi="Times New Roman" w:cs="Times New Roman"/>
                <w:noProof/>
              </w:rPr>
              <w:t>Exibir Meus Serviços</w:t>
            </w:r>
            <w:r w:rsidR="006E18D5">
              <w:rPr>
                <w:noProof/>
                <w:webHidden/>
              </w:rPr>
              <w:tab/>
            </w:r>
            <w:r w:rsidR="006E18D5">
              <w:rPr>
                <w:noProof/>
                <w:webHidden/>
              </w:rPr>
              <w:fldChar w:fldCharType="begin"/>
            </w:r>
            <w:r w:rsidR="006E18D5">
              <w:rPr>
                <w:noProof/>
                <w:webHidden/>
              </w:rPr>
              <w:instrText xml:space="preserve"> PAGEREF _Toc120825319 \h </w:instrText>
            </w:r>
            <w:r w:rsidR="006E18D5">
              <w:rPr>
                <w:noProof/>
                <w:webHidden/>
              </w:rPr>
            </w:r>
            <w:r w:rsidR="006E18D5">
              <w:rPr>
                <w:noProof/>
                <w:webHidden/>
              </w:rPr>
              <w:fldChar w:fldCharType="separate"/>
            </w:r>
            <w:r w:rsidR="006E18D5">
              <w:rPr>
                <w:noProof/>
                <w:webHidden/>
              </w:rPr>
              <w:t>42</w:t>
            </w:r>
            <w:r w:rsidR="006E18D5">
              <w:rPr>
                <w:noProof/>
                <w:webHidden/>
              </w:rPr>
              <w:fldChar w:fldCharType="end"/>
            </w:r>
          </w:hyperlink>
        </w:p>
        <w:p w14:paraId="686C8AD3" w14:textId="7425C238" w:rsidR="006E18D5" w:rsidRDefault="00000000">
          <w:pPr>
            <w:pStyle w:val="Sumrio2"/>
            <w:tabs>
              <w:tab w:val="left" w:pos="1540"/>
              <w:tab w:val="right" w:leader="dot" w:pos="9061"/>
            </w:tabs>
            <w:rPr>
              <w:rFonts w:asciiTheme="minorHAnsi" w:eastAsiaTheme="minorEastAsia" w:hAnsiTheme="minorHAnsi" w:cstheme="minorBidi"/>
              <w:noProof/>
            </w:rPr>
          </w:pPr>
          <w:hyperlink w:anchor="_Toc120825320" w:history="1">
            <w:r w:rsidR="006E18D5" w:rsidRPr="00B8212C">
              <w:rPr>
                <w:rStyle w:val="Hyperlink"/>
                <w:rFonts w:ascii="Times New Roman" w:hAnsi="Times New Roman" w:cs="Times New Roman"/>
                <w:noProof/>
              </w:rPr>
              <w:t>5.9.</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Diagramas de Classe do módulo de Cadastro:</w:t>
            </w:r>
            <w:r w:rsidR="006E18D5">
              <w:rPr>
                <w:noProof/>
                <w:webHidden/>
              </w:rPr>
              <w:tab/>
            </w:r>
            <w:r w:rsidR="006E18D5">
              <w:rPr>
                <w:noProof/>
                <w:webHidden/>
              </w:rPr>
              <w:fldChar w:fldCharType="begin"/>
            </w:r>
            <w:r w:rsidR="006E18D5">
              <w:rPr>
                <w:noProof/>
                <w:webHidden/>
              </w:rPr>
              <w:instrText xml:space="preserve"> PAGEREF _Toc120825320 \h </w:instrText>
            </w:r>
            <w:r w:rsidR="006E18D5">
              <w:rPr>
                <w:noProof/>
                <w:webHidden/>
              </w:rPr>
            </w:r>
            <w:r w:rsidR="006E18D5">
              <w:rPr>
                <w:noProof/>
                <w:webHidden/>
              </w:rPr>
              <w:fldChar w:fldCharType="separate"/>
            </w:r>
            <w:r w:rsidR="006E18D5">
              <w:rPr>
                <w:noProof/>
                <w:webHidden/>
              </w:rPr>
              <w:t>44</w:t>
            </w:r>
            <w:r w:rsidR="006E18D5">
              <w:rPr>
                <w:noProof/>
                <w:webHidden/>
              </w:rPr>
              <w:fldChar w:fldCharType="end"/>
            </w:r>
          </w:hyperlink>
        </w:p>
        <w:p w14:paraId="2716A655" w14:textId="0567D888" w:rsidR="006E18D5" w:rsidRDefault="00000000">
          <w:pPr>
            <w:pStyle w:val="Sumrio3"/>
            <w:rPr>
              <w:noProof/>
            </w:rPr>
          </w:pPr>
          <w:hyperlink w:anchor="_Toc120825321" w:history="1">
            <w:r w:rsidR="006E18D5" w:rsidRPr="00B8212C">
              <w:rPr>
                <w:rStyle w:val="Hyperlink"/>
                <w:rFonts w:ascii="Times New Roman" w:hAnsi="Times New Roman" w:cs="Times New Roman"/>
                <w:noProof/>
              </w:rPr>
              <w:t>5.9.1.</w:t>
            </w:r>
            <w:r w:rsidR="006E18D5">
              <w:rPr>
                <w:noProof/>
              </w:rPr>
              <w:tab/>
            </w:r>
            <w:r w:rsidR="006E18D5" w:rsidRPr="00B8212C">
              <w:rPr>
                <w:rStyle w:val="Hyperlink"/>
                <w:rFonts w:ascii="Times New Roman" w:hAnsi="Times New Roman" w:cs="Times New Roman"/>
                <w:noProof/>
              </w:rPr>
              <w:t>Cadastrar Usuários</w:t>
            </w:r>
            <w:r w:rsidR="006E18D5">
              <w:rPr>
                <w:noProof/>
                <w:webHidden/>
              </w:rPr>
              <w:tab/>
            </w:r>
            <w:r w:rsidR="006E18D5">
              <w:rPr>
                <w:noProof/>
                <w:webHidden/>
              </w:rPr>
              <w:fldChar w:fldCharType="begin"/>
            </w:r>
            <w:r w:rsidR="006E18D5">
              <w:rPr>
                <w:noProof/>
                <w:webHidden/>
              </w:rPr>
              <w:instrText xml:space="preserve"> PAGEREF _Toc120825321 \h </w:instrText>
            </w:r>
            <w:r w:rsidR="006E18D5">
              <w:rPr>
                <w:noProof/>
                <w:webHidden/>
              </w:rPr>
            </w:r>
            <w:r w:rsidR="006E18D5">
              <w:rPr>
                <w:noProof/>
                <w:webHidden/>
              </w:rPr>
              <w:fldChar w:fldCharType="separate"/>
            </w:r>
            <w:r w:rsidR="006E18D5">
              <w:rPr>
                <w:noProof/>
                <w:webHidden/>
              </w:rPr>
              <w:t>45</w:t>
            </w:r>
            <w:r w:rsidR="006E18D5">
              <w:rPr>
                <w:noProof/>
                <w:webHidden/>
              </w:rPr>
              <w:fldChar w:fldCharType="end"/>
            </w:r>
          </w:hyperlink>
        </w:p>
        <w:p w14:paraId="2AF7D103" w14:textId="78A0BE99" w:rsidR="006E18D5" w:rsidRDefault="00000000">
          <w:pPr>
            <w:pStyle w:val="Sumrio3"/>
            <w:rPr>
              <w:noProof/>
            </w:rPr>
          </w:pPr>
          <w:hyperlink w:anchor="_Toc120825322" w:history="1">
            <w:r w:rsidR="006E18D5" w:rsidRPr="00B8212C">
              <w:rPr>
                <w:rStyle w:val="Hyperlink"/>
                <w:rFonts w:ascii="Times New Roman" w:hAnsi="Times New Roman" w:cs="Times New Roman"/>
                <w:noProof/>
              </w:rPr>
              <w:t>5.9.2.</w:t>
            </w:r>
            <w:r w:rsidR="006E18D5">
              <w:rPr>
                <w:noProof/>
              </w:rPr>
              <w:tab/>
            </w:r>
            <w:r w:rsidR="006E18D5" w:rsidRPr="00B8212C">
              <w:rPr>
                <w:rStyle w:val="Hyperlink"/>
                <w:rFonts w:ascii="Times New Roman" w:hAnsi="Times New Roman" w:cs="Times New Roman"/>
                <w:noProof/>
              </w:rPr>
              <w:t>Cadastrar Embarcações</w:t>
            </w:r>
            <w:r w:rsidR="006E18D5">
              <w:rPr>
                <w:noProof/>
                <w:webHidden/>
              </w:rPr>
              <w:tab/>
            </w:r>
            <w:r w:rsidR="006E18D5">
              <w:rPr>
                <w:noProof/>
                <w:webHidden/>
              </w:rPr>
              <w:fldChar w:fldCharType="begin"/>
            </w:r>
            <w:r w:rsidR="006E18D5">
              <w:rPr>
                <w:noProof/>
                <w:webHidden/>
              </w:rPr>
              <w:instrText xml:space="preserve"> PAGEREF _Toc120825322 \h </w:instrText>
            </w:r>
            <w:r w:rsidR="006E18D5">
              <w:rPr>
                <w:noProof/>
                <w:webHidden/>
              </w:rPr>
            </w:r>
            <w:r w:rsidR="006E18D5">
              <w:rPr>
                <w:noProof/>
                <w:webHidden/>
              </w:rPr>
              <w:fldChar w:fldCharType="separate"/>
            </w:r>
            <w:r w:rsidR="006E18D5">
              <w:rPr>
                <w:noProof/>
                <w:webHidden/>
              </w:rPr>
              <w:t>46</w:t>
            </w:r>
            <w:r w:rsidR="006E18D5">
              <w:rPr>
                <w:noProof/>
                <w:webHidden/>
              </w:rPr>
              <w:fldChar w:fldCharType="end"/>
            </w:r>
          </w:hyperlink>
        </w:p>
        <w:p w14:paraId="001A3A88" w14:textId="7D5889AF" w:rsidR="006E18D5" w:rsidRDefault="00000000">
          <w:pPr>
            <w:pStyle w:val="Sumrio3"/>
            <w:rPr>
              <w:noProof/>
            </w:rPr>
          </w:pPr>
          <w:hyperlink w:anchor="_Toc120825323" w:history="1">
            <w:r w:rsidR="006E18D5" w:rsidRPr="00B8212C">
              <w:rPr>
                <w:rStyle w:val="Hyperlink"/>
                <w:rFonts w:ascii="Times New Roman" w:hAnsi="Times New Roman" w:cs="Times New Roman"/>
                <w:noProof/>
              </w:rPr>
              <w:t>5.9.3.</w:t>
            </w:r>
            <w:r w:rsidR="006E18D5">
              <w:rPr>
                <w:noProof/>
              </w:rPr>
              <w:tab/>
            </w:r>
            <w:r w:rsidR="006E18D5" w:rsidRPr="00B8212C">
              <w:rPr>
                <w:rStyle w:val="Hyperlink"/>
                <w:rFonts w:ascii="Times New Roman" w:hAnsi="Times New Roman" w:cs="Times New Roman"/>
                <w:noProof/>
              </w:rPr>
              <w:t>Cadastrar Portos</w:t>
            </w:r>
            <w:r w:rsidR="006E18D5">
              <w:rPr>
                <w:noProof/>
                <w:webHidden/>
              </w:rPr>
              <w:tab/>
            </w:r>
            <w:r w:rsidR="006E18D5">
              <w:rPr>
                <w:noProof/>
                <w:webHidden/>
              </w:rPr>
              <w:fldChar w:fldCharType="begin"/>
            </w:r>
            <w:r w:rsidR="006E18D5">
              <w:rPr>
                <w:noProof/>
                <w:webHidden/>
              </w:rPr>
              <w:instrText xml:space="preserve"> PAGEREF _Toc120825323 \h </w:instrText>
            </w:r>
            <w:r w:rsidR="006E18D5">
              <w:rPr>
                <w:noProof/>
                <w:webHidden/>
              </w:rPr>
            </w:r>
            <w:r w:rsidR="006E18D5">
              <w:rPr>
                <w:noProof/>
                <w:webHidden/>
              </w:rPr>
              <w:fldChar w:fldCharType="separate"/>
            </w:r>
            <w:r w:rsidR="006E18D5">
              <w:rPr>
                <w:noProof/>
                <w:webHidden/>
              </w:rPr>
              <w:t>47</w:t>
            </w:r>
            <w:r w:rsidR="006E18D5">
              <w:rPr>
                <w:noProof/>
                <w:webHidden/>
              </w:rPr>
              <w:fldChar w:fldCharType="end"/>
            </w:r>
          </w:hyperlink>
        </w:p>
        <w:p w14:paraId="0944301A" w14:textId="4651E45C" w:rsidR="006E18D5" w:rsidRDefault="00000000">
          <w:pPr>
            <w:pStyle w:val="Sumrio3"/>
            <w:rPr>
              <w:noProof/>
            </w:rPr>
          </w:pPr>
          <w:hyperlink w:anchor="_Toc120825324" w:history="1">
            <w:r w:rsidR="006E18D5" w:rsidRPr="00B8212C">
              <w:rPr>
                <w:rStyle w:val="Hyperlink"/>
                <w:rFonts w:ascii="Times New Roman" w:hAnsi="Times New Roman" w:cs="Times New Roman"/>
                <w:noProof/>
              </w:rPr>
              <w:t>5.9.4.</w:t>
            </w:r>
            <w:r w:rsidR="006E18D5">
              <w:rPr>
                <w:noProof/>
              </w:rPr>
              <w:tab/>
            </w:r>
            <w:r w:rsidR="006E18D5" w:rsidRPr="00B8212C">
              <w:rPr>
                <w:rStyle w:val="Hyperlink"/>
                <w:rFonts w:ascii="Times New Roman" w:hAnsi="Times New Roman" w:cs="Times New Roman"/>
                <w:noProof/>
              </w:rPr>
              <w:t>Cadastrar Serviços</w:t>
            </w:r>
            <w:r w:rsidR="006E18D5">
              <w:rPr>
                <w:noProof/>
                <w:webHidden/>
              </w:rPr>
              <w:tab/>
            </w:r>
            <w:r w:rsidR="006E18D5">
              <w:rPr>
                <w:noProof/>
                <w:webHidden/>
              </w:rPr>
              <w:fldChar w:fldCharType="begin"/>
            </w:r>
            <w:r w:rsidR="006E18D5">
              <w:rPr>
                <w:noProof/>
                <w:webHidden/>
              </w:rPr>
              <w:instrText xml:space="preserve"> PAGEREF _Toc120825324 \h </w:instrText>
            </w:r>
            <w:r w:rsidR="006E18D5">
              <w:rPr>
                <w:noProof/>
                <w:webHidden/>
              </w:rPr>
            </w:r>
            <w:r w:rsidR="006E18D5">
              <w:rPr>
                <w:noProof/>
                <w:webHidden/>
              </w:rPr>
              <w:fldChar w:fldCharType="separate"/>
            </w:r>
            <w:r w:rsidR="006E18D5">
              <w:rPr>
                <w:noProof/>
                <w:webHidden/>
              </w:rPr>
              <w:t>48</w:t>
            </w:r>
            <w:r w:rsidR="006E18D5">
              <w:rPr>
                <w:noProof/>
                <w:webHidden/>
              </w:rPr>
              <w:fldChar w:fldCharType="end"/>
            </w:r>
          </w:hyperlink>
        </w:p>
        <w:p w14:paraId="17F60DDF" w14:textId="78D6E652" w:rsidR="006E18D5" w:rsidRDefault="00000000">
          <w:pPr>
            <w:pStyle w:val="Sumrio3"/>
            <w:rPr>
              <w:noProof/>
            </w:rPr>
          </w:pPr>
          <w:hyperlink w:anchor="_Toc120825325" w:history="1">
            <w:r w:rsidR="006E18D5" w:rsidRPr="00B8212C">
              <w:rPr>
                <w:rStyle w:val="Hyperlink"/>
                <w:rFonts w:ascii="Times New Roman" w:hAnsi="Times New Roman" w:cs="Times New Roman"/>
                <w:noProof/>
              </w:rPr>
              <w:t>5.9.5.</w:t>
            </w:r>
            <w:r w:rsidR="006E18D5">
              <w:rPr>
                <w:noProof/>
              </w:rPr>
              <w:tab/>
            </w:r>
            <w:r w:rsidR="006E18D5" w:rsidRPr="00B8212C">
              <w:rPr>
                <w:rStyle w:val="Hyperlink"/>
                <w:rFonts w:ascii="Times New Roman" w:hAnsi="Times New Roman" w:cs="Times New Roman"/>
                <w:noProof/>
              </w:rPr>
              <w:t>Cadastrar Equipamentos</w:t>
            </w:r>
            <w:r w:rsidR="006E18D5">
              <w:rPr>
                <w:noProof/>
                <w:webHidden/>
              </w:rPr>
              <w:tab/>
            </w:r>
            <w:r w:rsidR="006E18D5">
              <w:rPr>
                <w:noProof/>
                <w:webHidden/>
              </w:rPr>
              <w:fldChar w:fldCharType="begin"/>
            </w:r>
            <w:r w:rsidR="006E18D5">
              <w:rPr>
                <w:noProof/>
                <w:webHidden/>
              </w:rPr>
              <w:instrText xml:space="preserve"> PAGEREF _Toc120825325 \h </w:instrText>
            </w:r>
            <w:r w:rsidR="006E18D5">
              <w:rPr>
                <w:noProof/>
                <w:webHidden/>
              </w:rPr>
            </w:r>
            <w:r w:rsidR="006E18D5">
              <w:rPr>
                <w:noProof/>
                <w:webHidden/>
              </w:rPr>
              <w:fldChar w:fldCharType="separate"/>
            </w:r>
            <w:r w:rsidR="006E18D5">
              <w:rPr>
                <w:noProof/>
                <w:webHidden/>
              </w:rPr>
              <w:t>49</w:t>
            </w:r>
            <w:r w:rsidR="006E18D5">
              <w:rPr>
                <w:noProof/>
                <w:webHidden/>
              </w:rPr>
              <w:fldChar w:fldCharType="end"/>
            </w:r>
          </w:hyperlink>
        </w:p>
        <w:p w14:paraId="557EDD3F" w14:textId="00568636" w:rsidR="006E18D5" w:rsidRDefault="00000000">
          <w:pPr>
            <w:pStyle w:val="Sumrio2"/>
            <w:tabs>
              <w:tab w:val="left" w:pos="1760"/>
              <w:tab w:val="right" w:leader="dot" w:pos="9061"/>
            </w:tabs>
            <w:rPr>
              <w:rFonts w:asciiTheme="minorHAnsi" w:eastAsiaTheme="minorEastAsia" w:hAnsiTheme="minorHAnsi" w:cstheme="minorBidi"/>
              <w:noProof/>
            </w:rPr>
          </w:pPr>
          <w:hyperlink w:anchor="_Toc120825326" w:history="1">
            <w:r w:rsidR="006E18D5" w:rsidRPr="00B8212C">
              <w:rPr>
                <w:rStyle w:val="Hyperlink"/>
                <w:rFonts w:ascii="Times New Roman" w:hAnsi="Times New Roman" w:cs="Times New Roman"/>
                <w:noProof/>
              </w:rPr>
              <w:t>5.10.</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Diagramas de Classe do módulo de Solicitação:</w:t>
            </w:r>
            <w:r w:rsidR="006E18D5">
              <w:rPr>
                <w:noProof/>
                <w:webHidden/>
              </w:rPr>
              <w:tab/>
            </w:r>
            <w:r w:rsidR="006E18D5">
              <w:rPr>
                <w:noProof/>
                <w:webHidden/>
              </w:rPr>
              <w:fldChar w:fldCharType="begin"/>
            </w:r>
            <w:r w:rsidR="006E18D5">
              <w:rPr>
                <w:noProof/>
                <w:webHidden/>
              </w:rPr>
              <w:instrText xml:space="preserve"> PAGEREF _Toc120825326 \h </w:instrText>
            </w:r>
            <w:r w:rsidR="006E18D5">
              <w:rPr>
                <w:noProof/>
                <w:webHidden/>
              </w:rPr>
            </w:r>
            <w:r w:rsidR="006E18D5">
              <w:rPr>
                <w:noProof/>
                <w:webHidden/>
              </w:rPr>
              <w:fldChar w:fldCharType="separate"/>
            </w:r>
            <w:r w:rsidR="006E18D5">
              <w:rPr>
                <w:noProof/>
                <w:webHidden/>
              </w:rPr>
              <w:t>50</w:t>
            </w:r>
            <w:r w:rsidR="006E18D5">
              <w:rPr>
                <w:noProof/>
                <w:webHidden/>
              </w:rPr>
              <w:fldChar w:fldCharType="end"/>
            </w:r>
          </w:hyperlink>
        </w:p>
        <w:p w14:paraId="7EFAA225" w14:textId="2805B3ED" w:rsidR="006E18D5" w:rsidRDefault="00000000">
          <w:pPr>
            <w:pStyle w:val="Sumrio3"/>
            <w:rPr>
              <w:noProof/>
            </w:rPr>
          </w:pPr>
          <w:hyperlink w:anchor="_Toc120825327" w:history="1">
            <w:r w:rsidR="006E18D5" w:rsidRPr="00B8212C">
              <w:rPr>
                <w:rStyle w:val="Hyperlink"/>
                <w:rFonts w:ascii="Times New Roman" w:hAnsi="Times New Roman" w:cs="Times New Roman"/>
                <w:noProof/>
              </w:rPr>
              <w:t>5.10.1.</w:t>
            </w:r>
            <w:r w:rsidR="006E18D5">
              <w:rPr>
                <w:noProof/>
              </w:rPr>
              <w:tab/>
            </w:r>
            <w:r w:rsidR="006E18D5" w:rsidRPr="00B8212C">
              <w:rPr>
                <w:rStyle w:val="Hyperlink"/>
                <w:rFonts w:ascii="Times New Roman" w:hAnsi="Times New Roman" w:cs="Times New Roman"/>
                <w:noProof/>
              </w:rPr>
              <w:t>Registrar Solicitações de Serviço</w:t>
            </w:r>
            <w:r w:rsidR="006E18D5">
              <w:rPr>
                <w:noProof/>
                <w:webHidden/>
              </w:rPr>
              <w:tab/>
            </w:r>
            <w:r w:rsidR="006E18D5">
              <w:rPr>
                <w:noProof/>
                <w:webHidden/>
              </w:rPr>
              <w:fldChar w:fldCharType="begin"/>
            </w:r>
            <w:r w:rsidR="006E18D5">
              <w:rPr>
                <w:noProof/>
                <w:webHidden/>
              </w:rPr>
              <w:instrText xml:space="preserve"> PAGEREF _Toc120825327 \h </w:instrText>
            </w:r>
            <w:r w:rsidR="006E18D5">
              <w:rPr>
                <w:noProof/>
                <w:webHidden/>
              </w:rPr>
            </w:r>
            <w:r w:rsidR="006E18D5">
              <w:rPr>
                <w:noProof/>
                <w:webHidden/>
              </w:rPr>
              <w:fldChar w:fldCharType="separate"/>
            </w:r>
            <w:r w:rsidR="006E18D5">
              <w:rPr>
                <w:noProof/>
                <w:webHidden/>
              </w:rPr>
              <w:t>50</w:t>
            </w:r>
            <w:r w:rsidR="006E18D5">
              <w:rPr>
                <w:noProof/>
                <w:webHidden/>
              </w:rPr>
              <w:fldChar w:fldCharType="end"/>
            </w:r>
          </w:hyperlink>
        </w:p>
        <w:p w14:paraId="702B6F4F" w14:textId="30DB1E23" w:rsidR="006E18D5" w:rsidRDefault="00000000">
          <w:pPr>
            <w:pStyle w:val="Sumrio3"/>
            <w:rPr>
              <w:noProof/>
            </w:rPr>
          </w:pPr>
          <w:hyperlink w:anchor="_Toc120825328" w:history="1">
            <w:r w:rsidR="006E18D5" w:rsidRPr="00B8212C">
              <w:rPr>
                <w:rStyle w:val="Hyperlink"/>
                <w:rFonts w:ascii="Times New Roman" w:hAnsi="Times New Roman" w:cs="Times New Roman"/>
                <w:noProof/>
              </w:rPr>
              <w:t>5.10.2.</w:t>
            </w:r>
            <w:r w:rsidR="006E18D5">
              <w:rPr>
                <w:noProof/>
              </w:rPr>
              <w:tab/>
            </w:r>
            <w:r w:rsidR="006E18D5" w:rsidRPr="00B8212C">
              <w:rPr>
                <w:rStyle w:val="Hyperlink"/>
                <w:rFonts w:ascii="Times New Roman" w:hAnsi="Times New Roman" w:cs="Times New Roman"/>
                <w:noProof/>
              </w:rPr>
              <w:t>Aceitar ou Recusar Solicitação de Serviço</w:t>
            </w:r>
            <w:r w:rsidR="006E18D5">
              <w:rPr>
                <w:noProof/>
                <w:webHidden/>
              </w:rPr>
              <w:tab/>
            </w:r>
            <w:r w:rsidR="006E18D5">
              <w:rPr>
                <w:noProof/>
                <w:webHidden/>
              </w:rPr>
              <w:fldChar w:fldCharType="begin"/>
            </w:r>
            <w:r w:rsidR="006E18D5">
              <w:rPr>
                <w:noProof/>
                <w:webHidden/>
              </w:rPr>
              <w:instrText xml:space="preserve"> PAGEREF _Toc120825328 \h </w:instrText>
            </w:r>
            <w:r w:rsidR="006E18D5">
              <w:rPr>
                <w:noProof/>
                <w:webHidden/>
              </w:rPr>
            </w:r>
            <w:r w:rsidR="006E18D5">
              <w:rPr>
                <w:noProof/>
                <w:webHidden/>
              </w:rPr>
              <w:fldChar w:fldCharType="separate"/>
            </w:r>
            <w:r w:rsidR="006E18D5">
              <w:rPr>
                <w:noProof/>
                <w:webHidden/>
              </w:rPr>
              <w:t>51</w:t>
            </w:r>
            <w:r w:rsidR="006E18D5">
              <w:rPr>
                <w:noProof/>
                <w:webHidden/>
              </w:rPr>
              <w:fldChar w:fldCharType="end"/>
            </w:r>
          </w:hyperlink>
        </w:p>
        <w:p w14:paraId="4D5A0BEE" w14:textId="323D0E67" w:rsidR="006E18D5" w:rsidRDefault="00000000">
          <w:pPr>
            <w:pStyle w:val="Sumrio3"/>
            <w:rPr>
              <w:noProof/>
            </w:rPr>
          </w:pPr>
          <w:hyperlink w:anchor="_Toc120825329" w:history="1">
            <w:r w:rsidR="006E18D5" w:rsidRPr="00B8212C">
              <w:rPr>
                <w:rStyle w:val="Hyperlink"/>
                <w:rFonts w:ascii="Times New Roman" w:hAnsi="Times New Roman" w:cs="Times New Roman"/>
                <w:noProof/>
              </w:rPr>
              <w:t>5.10.3.</w:t>
            </w:r>
            <w:r w:rsidR="006E18D5">
              <w:rPr>
                <w:noProof/>
              </w:rPr>
              <w:tab/>
            </w:r>
            <w:r w:rsidR="006E18D5" w:rsidRPr="00B8212C">
              <w:rPr>
                <w:rStyle w:val="Hyperlink"/>
                <w:rFonts w:ascii="Times New Roman" w:hAnsi="Times New Roman" w:cs="Times New Roman"/>
                <w:noProof/>
              </w:rPr>
              <w:t>Excluir Solicitação de Serviço</w:t>
            </w:r>
            <w:r w:rsidR="006E18D5">
              <w:rPr>
                <w:noProof/>
                <w:webHidden/>
              </w:rPr>
              <w:tab/>
            </w:r>
            <w:r w:rsidR="006E18D5">
              <w:rPr>
                <w:noProof/>
                <w:webHidden/>
              </w:rPr>
              <w:fldChar w:fldCharType="begin"/>
            </w:r>
            <w:r w:rsidR="006E18D5">
              <w:rPr>
                <w:noProof/>
                <w:webHidden/>
              </w:rPr>
              <w:instrText xml:space="preserve"> PAGEREF _Toc120825329 \h </w:instrText>
            </w:r>
            <w:r w:rsidR="006E18D5">
              <w:rPr>
                <w:noProof/>
                <w:webHidden/>
              </w:rPr>
            </w:r>
            <w:r w:rsidR="006E18D5">
              <w:rPr>
                <w:noProof/>
                <w:webHidden/>
              </w:rPr>
              <w:fldChar w:fldCharType="separate"/>
            </w:r>
            <w:r w:rsidR="006E18D5">
              <w:rPr>
                <w:noProof/>
                <w:webHidden/>
              </w:rPr>
              <w:t>52</w:t>
            </w:r>
            <w:r w:rsidR="006E18D5">
              <w:rPr>
                <w:noProof/>
                <w:webHidden/>
              </w:rPr>
              <w:fldChar w:fldCharType="end"/>
            </w:r>
          </w:hyperlink>
        </w:p>
        <w:p w14:paraId="12888866" w14:textId="7C645306" w:rsidR="006E18D5" w:rsidRDefault="00000000">
          <w:pPr>
            <w:pStyle w:val="Sumrio2"/>
            <w:tabs>
              <w:tab w:val="left" w:pos="1760"/>
              <w:tab w:val="right" w:leader="dot" w:pos="9061"/>
            </w:tabs>
            <w:rPr>
              <w:rFonts w:asciiTheme="minorHAnsi" w:eastAsiaTheme="minorEastAsia" w:hAnsiTheme="minorHAnsi" w:cstheme="minorBidi"/>
              <w:noProof/>
            </w:rPr>
          </w:pPr>
          <w:hyperlink w:anchor="_Toc120825330" w:history="1">
            <w:r w:rsidR="006E18D5" w:rsidRPr="00B8212C">
              <w:rPr>
                <w:rStyle w:val="Hyperlink"/>
                <w:rFonts w:ascii="Times New Roman" w:hAnsi="Times New Roman" w:cs="Times New Roman"/>
                <w:noProof/>
              </w:rPr>
              <w:t>5.11.</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Diagramas de Classe de Consultas</w:t>
            </w:r>
            <w:r w:rsidR="006E18D5">
              <w:rPr>
                <w:noProof/>
                <w:webHidden/>
              </w:rPr>
              <w:tab/>
            </w:r>
            <w:r w:rsidR="006E18D5">
              <w:rPr>
                <w:noProof/>
                <w:webHidden/>
              </w:rPr>
              <w:fldChar w:fldCharType="begin"/>
            </w:r>
            <w:r w:rsidR="006E18D5">
              <w:rPr>
                <w:noProof/>
                <w:webHidden/>
              </w:rPr>
              <w:instrText xml:space="preserve"> PAGEREF _Toc120825330 \h </w:instrText>
            </w:r>
            <w:r w:rsidR="006E18D5">
              <w:rPr>
                <w:noProof/>
                <w:webHidden/>
              </w:rPr>
            </w:r>
            <w:r w:rsidR="006E18D5">
              <w:rPr>
                <w:noProof/>
                <w:webHidden/>
              </w:rPr>
              <w:fldChar w:fldCharType="separate"/>
            </w:r>
            <w:r w:rsidR="006E18D5">
              <w:rPr>
                <w:noProof/>
                <w:webHidden/>
              </w:rPr>
              <w:t>53</w:t>
            </w:r>
            <w:r w:rsidR="006E18D5">
              <w:rPr>
                <w:noProof/>
                <w:webHidden/>
              </w:rPr>
              <w:fldChar w:fldCharType="end"/>
            </w:r>
          </w:hyperlink>
        </w:p>
        <w:p w14:paraId="1AE569DA" w14:textId="579B091C" w:rsidR="006E18D5" w:rsidRDefault="00000000">
          <w:pPr>
            <w:pStyle w:val="Sumrio3"/>
            <w:rPr>
              <w:noProof/>
            </w:rPr>
          </w:pPr>
          <w:hyperlink w:anchor="_Toc120825331" w:history="1">
            <w:r w:rsidR="006E18D5" w:rsidRPr="00B8212C">
              <w:rPr>
                <w:rStyle w:val="Hyperlink"/>
                <w:rFonts w:ascii="Times New Roman" w:hAnsi="Times New Roman" w:cs="Times New Roman"/>
                <w:noProof/>
              </w:rPr>
              <w:t>5.11.1.</w:t>
            </w:r>
            <w:r w:rsidR="006E18D5">
              <w:rPr>
                <w:noProof/>
              </w:rPr>
              <w:tab/>
            </w:r>
            <w:r w:rsidR="006E18D5" w:rsidRPr="00B8212C">
              <w:rPr>
                <w:rStyle w:val="Hyperlink"/>
                <w:rFonts w:ascii="Times New Roman" w:hAnsi="Times New Roman" w:cs="Times New Roman"/>
                <w:noProof/>
              </w:rPr>
              <w:t>Exibir Todas as Solicitações</w:t>
            </w:r>
            <w:r w:rsidR="006E18D5">
              <w:rPr>
                <w:noProof/>
                <w:webHidden/>
              </w:rPr>
              <w:tab/>
            </w:r>
            <w:r w:rsidR="006E18D5">
              <w:rPr>
                <w:noProof/>
                <w:webHidden/>
              </w:rPr>
              <w:fldChar w:fldCharType="begin"/>
            </w:r>
            <w:r w:rsidR="006E18D5">
              <w:rPr>
                <w:noProof/>
                <w:webHidden/>
              </w:rPr>
              <w:instrText xml:space="preserve"> PAGEREF _Toc120825331 \h </w:instrText>
            </w:r>
            <w:r w:rsidR="006E18D5">
              <w:rPr>
                <w:noProof/>
                <w:webHidden/>
              </w:rPr>
            </w:r>
            <w:r w:rsidR="006E18D5">
              <w:rPr>
                <w:noProof/>
                <w:webHidden/>
              </w:rPr>
              <w:fldChar w:fldCharType="separate"/>
            </w:r>
            <w:r w:rsidR="006E18D5">
              <w:rPr>
                <w:noProof/>
                <w:webHidden/>
              </w:rPr>
              <w:t>53</w:t>
            </w:r>
            <w:r w:rsidR="006E18D5">
              <w:rPr>
                <w:noProof/>
                <w:webHidden/>
              </w:rPr>
              <w:fldChar w:fldCharType="end"/>
            </w:r>
          </w:hyperlink>
        </w:p>
        <w:p w14:paraId="6E1A9DE5" w14:textId="35A624F6" w:rsidR="006E18D5" w:rsidRDefault="00000000">
          <w:pPr>
            <w:pStyle w:val="Sumrio3"/>
            <w:rPr>
              <w:noProof/>
            </w:rPr>
          </w:pPr>
          <w:hyperlink w:anchor="_Toc120825332" w:history="1">
            <w:r w:rsidR="006E18D5" w:rsidRPr="00B8212C">
              <w:rPr>
                <w:rStyle w:val="Hyperlink"/>
                <w:rFonts w:ascii="Times New Roman" w:hAnsi="Times New Roman" w:cs="Times New Roman"/>
                <w:noProof/>
              </w:rPr>
              <w:t>5.11.2.</w:t>
            </w:r>
            <w:r w:rsidR="006E18D5">
              <w:rPr>
                <w:noProof/>
              </w:rPr>
              <w:tab/>
            </w:r>
            <w:r w:rsidR="006E18D5" w:rsidRPr="00B8212C">
              <w:rPr>
                <w:rStyle w:val="Hyperlink"/>
                <w:rFonts w:ascii="Times New Roman" w:hAnsi="Times New Roman" w:cs="Times New Roman"/>
                <w:noProof/>
              </w:rPr>
              <w:t>Exibir Minhas Solicitações</w:t>
            </w:r>
            <w:r w:rsidR="006E18D5">
              <w:rPr>
                <w:noProof/>
                <w:webHidden/>
              </w:rPr>
              <w:tab/>
            </w:r>
            <w:r w:rsidR="006E18D5">
              <w:rPr>
                <w:noProof/>
                <w:webHidden/>
              </w:rPr>
              <w:fldChar w:fldCharType="begin"/>
            </w:r>
            <w:r w:rsidR="006E18D5">
              <w:rPr>
                <w:noProof/>
                <w:webHidden/>
              </w:rPr>
              <w:instrText xml:space="preserve"> PAGEREF _Toc120825332 \h </w:instrText>
            </w:r>
            <w:r w:rsidR="006E18D5">
              <w:rPr>
                <w:noProof/>
                <w:webHidden/>
              </w:rPr>
            </w:r>
            <w:r w:rsidR="006E18D5">
              <w:rPr>
                <w:noProof/>
                <w:webHidden/>
              </w:rPr>
              <w:fldChar w:fldCharType="separate"/>
            </w:r>
            <w:r w:rsidR="006E18D5">
              <w:rPr>
                <w:noProof/>
                <w:webHidden/>
              </w:rPr>
              <w:t>54</w:t>
            </w:r>
            <w:r w:rsidR="006E18D5">
              <w:rPr>
                <w:noProof/>
                <w:webHidden/>
              </w:rPr>
              <w:fldChar w:fldCharType="end"/>
            </w:r>
          </w:hyperlink>
        </w:p>
        <w:p w14:paraId="0E2841E5" w14:textId="7A8A0BEC" w:rsidR="006E18D5" w:rsidRDefault="00000000">
          <w:pPr>
            <w:pStyle w:val="Sumrio3"/>
            <w:rPr>
              <w:noProof/>
            </w:rPr>
          </w:pPr>
          <w:hyperlink w:anchor="_Toc120825333" w:history="1">
            <w:r w:rsidR="006E18D5" w:rsidRPr="00B8212C">
              <w:rPr>
                <w:rStyle w:val="Hyperlink"/>
                <w:rFonts w:ascii="Times New Roman" w:hAnsi="Times New Roman" w:cs="Times New Roman"/>
                <w:noProof/>
              </w:rPr>
              <w:t>5.11.3.</w:t>
            </w:r>
            <w:r w:rsidR="006E18D5">
              <w:rPr>
                <w:noProof/>
              </w:rPr>
              <w:tab/>
            </w:r>
            <w:r w:rsidR="006E18D5" w:rsidRPr="00B8212C">
              <w:rPr>
                <w:rStyle w:val="Hyperlink"/>
                <w:rFonts w:ascii="Times New Roman" w:hAnsi="Times New Roman" w:cs="Times New Roman"/>
                <w:noProof/>
              </w:rPr>
              <w:t>Exibir Meus Serviços</w:t>
            </w:r>
            <w:r w:rsidR="006E18D5">
              <w:rPr>
                <w:noProof/>
                <w:webHidden/>
              </w:rPr>
              <w:tab/>
            </w:r>
            <w:r w:rsidR="006E18D5">
              <w:rPr>
                <w:noProof/>
                <w:webHidden/>
              </w:rPr>
              <w:fldChar w:fldCharType="begin"/>
            </w:r>
            <w:r w:rsidR="006E18D5">
              <w:rPr>
                <w:noProof/>
                <w:webHidden/>
              </w:rPr>
              <w:instrText xml:space="preserve"> PAGEREF _Toc120825333 \h </w:instrText>
            </w:r>
            <w:r w:rsidR="006E18D5">
              <w:rPr>
                <w:noProof/>
                <w:webHidden/>
              </w:rPr>
            </w:r>
            <w:r w:rsidR="006E18D5">
              <w:rPr>
                <w:noProof/>
                <w:webHidden/>
              </w:rPr>
              <w:fldChar w:fldCharType="separate"/>
            </w:r>
            <w:r w:rsidR="006E18D5">
              <w:rPr>
                <w:noProof/>
                <w:webHidden/>
              </w:rPr>
              <w:t>55</w:t>
            </w:r>
            <w:r w:rsidR="006E18D5">
              <w:rPr>
                <w:noProof/>
                <w:webHidden/>
              </w:rPr>
              <w:fldChar w:fldCharType="end"/>
            </w:r>
          </w:hyperlink>
        </w:p>
        <w:p w14:paraId="3974B0A7" w14:textId="71DA079F" w:rsidR="006E18D5" w:rsidRDefault="00000000">
          <w:pPr>
            <w:pStyle w:val="Sumrio2"/>
            <w:tabs>
              <w:tab w:val="left" w:pos="1760"/>
              <w:tab w:val="right" w:leader="dot" w:pos="9061"/>
            </w:tabs>
            <w:rPr>
              <w:rFonts w:asciiTheme="minorHAnsi" w:eastAsiaTheme="minorEastAsia" w:hAnsiTheme="minorHAnsi" w:cstheme="minorBidi"/>
              <w:noProof/>
            </w:rPr>
          </w:pPr>
          <w:hyperlink w:anchor="_Toc120825334" w:history="1">
            <w:r w:rsidR="006E18D5" w:rsidRPr="00B8212C">
              <w:rPr>
                <w:rStyle w:val="Hyperlink"/>
                <w:rFonts w:ascii="Times New Roman" w:hAnsi="Times New Roman" w:cs="Times New Roman"/>
                <w:noProof/>
              </w:rPr>
              <w:t>5.12.</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Modelo de Dados</w:t>
            </w:r>
            <w:r w:rsidR="006E18D5">
              <w:rPr>
                <w:noProof/>
                <w:webHidden/>
              </w:rPr>
              <w:tab/>
            </w:r>
            <w:r w:rsidR="006E18D5">
              <w:rPr>
                <w:noProof/>
                <w:webHidden/>
              </w:rPr>
              <w:fldChar w:fldCharType="begin"/>
            </w:r>
            <w:r w:rsidR="006E18D5">
              <w:rPr>
                <w:noProof/>
                <w:webHidden/>
              </w:rPr>
              <w:instrText xml:space="preserve"> PAGEREF _Toc120825334 \h </w:instrText>
            </w:r>
            <w:r w:rsidR="006E18D5">
              <w:rPr>
                <w:noProof/>
                <w:webHidden/>
              </w:rPr>
            </w:r>
            <w:r w:rsidR="006E18D5">
              <w:rPr>
                <w:noProof/>
                <w:webHidden/>
              </w:rPr>
              <w:fldChar w:fldCharType="separate"/>
            </w:r>
            <w:r w:rsidR="006E18D5">
              <w:rPr>
                <w:noProof/>
                <w:webHidden/>
              </w:rPr>
              <w:t>56</w:t>
            </w:r>
            <w:r w:rsidR="006E18D5">
              <w:rPr>
                <w:noProof/>
                <w:webHidden/>
              </w:rPr>
              <w:fldChar w:fldCharType="end"/>
            </w:r>
          </w:hyperlink>
        </w:p>
        <w:p w14:paraId="4CA9D4ED" w14:textId="2BD6CE3C" w:rsidR="006E18D5" w:rsidRDefault="00000000">
          <w:pPr>
            <w:pStyle w:val="Sumrio2"/>
            <w:tabs>
              <w:tab w:val="left" w:pos="1760"/>
              <w:tab w:val="right" w:leader="dot" w:pos="9061"/>
            </w:tabs>
            <w:rPr>
              <w:rFonts w:asciiTheme="minorHAnsi" w:eastAsiaTheme="minorEastAsia" w:hAnsiTheme="minorHAnsi" w:cstheme="minorBidi"/>
              <w:noProof/>
            </w:rPr>
          </w:pPr>
          <w:hyperlink w:anchor="_Toc120825335" w:history="1">
            <w:r w:rsidR="006E18D5" w:rsidRPr="00B8212C">
              <w:rPr>
                <w:rStyle w:val="Hyperlink"/>
                <w:rFonts w:ascii="Times New Roman" w:hAnsi="Times New Roman" w:cs="Times New Roman"/>
                <w:noProof/>
              </w:rPr>
              <w:t>5.13.</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Diagramas de Sequência do módulo de Cadastro</w:t>
            </w:r>
            <w:r w:rsidR="006E18D5">
              <w:rPr>
                <w:noProof/>
                <w:webHidden/>
              </w:rPr>
              <w:tab/>
            </w:r>
            <w:r w:rsidR="006E18D5">
              <w:rPr>
                <w:noProof/>
                <w:webHidden/>
              </w:rPr>
              <w:fldChar w:fldCharType="begin"/>
            </w:r>
            <w:r w:rsidR="006E18D5">
              <w:rPr>
                <w:noProof/>
                <w:webHidden/>
              </w:rPr>
              <w:instrText xml:space="preserve"> PAGEREF _Toc120825335 \h </w:instrText>
            </w:r>
            <w:r w:rsidR="006E18D5">
              <w:rPr>
                <w:noProof/>
                <w:webHidden/>
              </w:rPr>
            </w:r>
            <w:r w:rsidR="006E18D5">
              <w:rPr>
                <w:noProof/>
                <w:webHidden/>
              </w:rPr>
              <w:fldChar w:fldCharType="separate"/>
            </w:r>
            <w:r w:rsidR="006E18D5">
              <w:rPr>
                <w:noProof/>
                <w:webHidden/>
              </w:rPr>
              <w:t>59</w:t>
            </w:r>
            <w:r w:rsidR="006E18D5">
              <w:rPr>
                <w:noProof/>
                <w:webHidden/>
              </w:rPr>
              <w:fldChar w:fldCharType="end"/>
            </w:r>
          </w:hyperlink>
        </w:p>
        <w:p w14:paraId="2A5A7545" w14:textId="32F4528F" w:rsidR="006E18D5" w:rsidRDefault="00000000">
          <w:pPr>
            <w:pStyle w:val="Sumrio3"/>
            <w:rPr>
              <w:noProof/>
            </w:rPr>
          </w:pPr>
          <w:hyperlink w:anchor="_Toc120825336" w:history="1">
            <w:r w:rsidR="006E18D5" w:rsidRPr="00B8212C">
              <w:rPr>
                <w:rStyle w:val="Hyperlink"/>
                <w:rFonts w:ascii="Times New Roman" w:hAnsi="Times New Roman" w:cs="Times New Roman"/>
                <w:noProof/>
              </w:rPr>
              <w:t>5.13.1.</w:t>
            </w:r>
            <w:r w:rsidR="006E18D5">
              <w:rPr>
                <w:noProof/>
              </w:rPr>
              <w:tab/>
            </w:r>
            <w:r w:rsidR="006E18D5" w:rsidRPr="00B8212C">
              <w:rPr>
                <w:rStyle w:val="Hyperlink"/>
                <w:rFonts w:ascii="Times New Roman" w:hAnsi="Times New Roman" w:cs="Times New Roman"/>
                <w:noProof/>
              </w:rPr>
              <w:t>Cadastrar Usuário</w:t>
            </w:r>
            <w:r w:rsidR="006E18D5">
              <w:rPr>
                <w:noProof/>
                <w:webHidden/>
              </w:rPr>
              <w:tab/>
            </w:r>
            <w:r w:rsidR="006E18D5">
              <w:rPr>
                <w:noProof/>
                <w:webHidden/>
              </w:rPr>
              <w:fldChar w:fldCharType="begin"/>
            </w:r>
            <w:r w:rsidR="006E18D5">
              <w:rPr>
                <w:noProof/>
                <w:webHidden/>
              </w:rPr>
              <w:instrText xml:space="preserve"> PAGEREF _Toc120825336 \h </w:instrText>
            </w:r>
            <w:r w:rsidR="006E18D5">
              <w:rPr>
                <w:noProof/>
                <w:webHidden/>
              </w:rPr>
            </w:r>
            <w:r w:rsidR="006E18D5">
              <w:rPr>
                <w:noProof/>
                <w:webHidden/>
              </w:rPr>
              <w:fldChar w:fldCharType="separate"/>
            </w:r>
            <w:r w:rsidR="006E18D5">
              <w:rPr>
                <w:noProof/>
                <w:webHidden/>
              </w:rPr>
              <w:t>59</w:t>
            </w:r>
            <w:r w:rsidR="006E18D5">
              <w:rPr>
                <w:noProof/>
                <w:webHidden/>
              </w:rPr>
              <w:fldChar w:fldCharType="end"/>
            </w:r>
          </w:hyperlink>
        </w:p>
        <w:p w14:paraId="6B51A47E" w14:textId="0D1B2A05" w:rsidR="006E18D5" w:rsidRDefault="00000000">
          <w:pPr>
            <w:pStyle w:val="Sumrio3"/>
            <w:rPr>
              <w:noProof/>
            </w:rPr>
          </w:pPr>
          <w:hyperlink w:anchor="_Toc120825337" w:history="1">
            <w:r w:rsidR="006E18D5" w:rsidRPr="00B8212C">
              <w:rPr>
                <w:rStyle w:val="Hyperlink"/>
                <w:rFonts w:ascii="Times New Roman" w:hAnsi="Times New Roman" w:cs="Times New Roman"/>
                <w:noProof/>
              </w:rPr>
              <w:t>5.13.2.</w:t>
            </w:r>
            <w:r w:rsidR="006E18D5">
              <w:rPr>
                <w:noProof/>
              </w:rPr>
              <w:tab/>
            </w:r>
            <w:r w:rsidR="006E18D5" w:rsidRPr="00B8212C">
              <w:rPr>
                <w:rStyle w:val="Hyperlink"/>
                <w:rFonts w:ascii="Times New Roman" w:hAnsi="Times New Roman" w:cs="Times New Roman"/>
                <w:noProof/>
              </w:rPr>
              <w:t>Cadastrar Embarcações</w:t>
            </w:r>
            <w:r w:rsidR="006E18D5">
              <w:rPr>
                <w:noProof/>
                <w:webHidden/>
              </w:rPr>
              <w:tab/>
            </w:r>
            <w:r w:rsidR="006E18D5">
              <w:rPr>
                <w:noProof/>
                <w:webHidden/>
              </w:rPr>
              <w:fldChar w:fldCharType="begin"/>
            </w:r>
            <w:r w:rsidR="006E18D5">
              <w:rPr>
                <w:noProof/>
                <w:webHidden/>
              </w:rPr>
              <w:instrText xml:space="preserve"> PAGEREF _Toc120825337 \h </w:instrText>
            </w:r>
            <w:r w:rsidR="006E18D5">
              <w:rPr>
                <w:noProof/>
                <w:webHidden/>
              </w:rPr>
            </w:r>
            <w:r w:rsidR="006E18D5">
              <w:rPr>
                <w:noProof/>
                <w:webHidden/>
              </w:rPr>
              <w:fldChar w:fldCharType="separate"/>
            </w:r>
            <w:r w:rsidR="006E18D5">
              <w:rPr>
                <w:noProof/>
                <w:webHidden/>
              </w:rPr>
              <w:t>60</w:t>
            </w:r>
            <w:r w:rsidR="006E18D5">
              <w:rPr>
                <w:noProof/>
                <w:webHidden/>
              </w:rPr>
              <w:fldChar w:fldCharType="end"/>
            </w:r>
          </w:hyperlink>
        </w:p>
        <w:p w14:paraId="36205A1A" w14:textId="1DE74872" w:rsidR="006E18D5" w:rsidRDefault="00000000">
          <w:pPr>
            <w:pStyle w:val="Sumrio3"/>
            <w:rPr>
              <w:noProof/>
            </w:rPr>
          </w:pPr>
          <w:hyperlink w:anchor="_Toc120825338" w:history="1">
            <w:r w:rsidR="006E18D5" w:rsidRPr="00B8212C">
              <w:rPr>
                <w:rStyle w:val="Hyperlink"/>
                <w:rFonts w:ascii="Times New Roman" w:hAnsi="Times New Roman" w:cs="Times New Roman"/>
                <w:noProof/>
              </w:rPr>
              <w:t>5.13.3.</w:t>
            </w:r>
            <w:r w:rsidR="006E18D5">
              <w:rPr>
                <w:noProof/>
              </w:rPr>
              <w:tab/>
            </w:r>
            <w:r w:rsidR="006E18D5" w:rsidRPr="00B8212C">
              <w:rPr>
                <w:rStyle w:val="Hyperlink"/>
                <w:rFonts w:ascii="Times New Roman" w:hAnsi="Times New Roman" w:cs="Times New Roman"/>
                <w:noProof/>
              </w:rPr>
              <w:t>Cadastrar Porto</w:t>
            </w:r>
            <w:r w:rsidR="006E18D5">
              <w:rPr>
                <w:noProof/>
                <w:webHidden/>
              </w:rPr>
              <w:tab/>
            </w:r>
            <w:r w:rsidR="006E18D5">
              <w:rPr>
                <w:noProof/>
                <w:webHidden/>
              </w:rPr>
              <w:fldChar w:fldCharType="begin"/>
            </w:r>
            <w:r w:rsidR="006E18D5">
              <w:rPr>
                <w:noProof/>
                <w:webHidden/>
              </w:rPr>
              <w:instrText xml:space="preserve"> PAGEREF _Toc120825338 \h </w:instrText>
            </w:r>
            <w:r w:rsidR="006E18D5">
              <w:rPr>
                <w:noProof/>
                <w:webHidden/>
              </w:rPr>
            </w:r>
            <w:r w:rsidR="006E18D5">
              <w:rPr>
                <w:noProof/>
                <w:webHidden/>
              </w:rPr>
              <w:fldChar w:fldCharType="separate"/>
            </w:r>
            <w:r w:rsidR="006E18D5">
              <w:rPr>
                <w:noProof/>
                <w:webHidden/>
              </w:rPr>
              <w:t>62</w:t>
            </w:r>
            <w:r w:rsidR="006E18D5">
              <w:rPr>
                <w:noProof/>
                <w:webHidden/>
              </w:rPr>
              <w:fldChar w:fldCharType="end"/>
            </w:r>
          </w:hyperlink>
        </w:p>
        <w:p w14:paraId="122D79AE" w14:textId="0EE58E4B" w:rsidR="006E18D5" w:rsidRDefault="00000000">
          <w:pPr>
            <w:pStyle w:val="Sumrio3"/>
            <w:rPr>
              <w:noProof/>
            </w:rPr>
          </w:pPr>
          <w:hyperlink w:anchor="_Toc120825339" w:history="1">
            <w:r w:rsidR="006E18D5" w:rsidRPr="00B8212C">
              <w:rPr>
                <w:rStyle w:val="Hyperlink"/>
                <w:rFonts w:ascii="Times New Roman" w:hAnsi="Times New Roman" w:cs="Times New Roman"/>
                <w:noProof/>
              </w:rPr>
              <w:t>5.13.4.</w:t>
            </w:r>
            <w:r w:rsidR="006E18D5">
              <w:rPr>
                <w:noProof/>
              </w:rPr>
              <w:tab/>
            </w:r>
            <w:r w:rsidR="006E18D5" w:rsidRPr="00B8212C">
              <w:rPr>
                <w:rStyle w:val="Hyperlink"/>
                <w:rFonts w:ascii="Times New Roman" w:hAnsi="Times New Roman" w:cs="Times New Roman"/>
                <w:noProof/>
              </w:rPr>
              <w:t>Cadastrar Serviço</w:t>
            </w:r>
            <w:r w:rsidR="006E18D5">
              <w:rPr>
                <w:noProof/>
                <w:webHidden/>
              </w:rPr>
              <w:tab/>
            </w:r>
            <w:r w:rsidR="006E18D5">
              <w:rPr>
                <w:noProof/>
                <w:webHidden/>
              </w:rPr>
              <w:fldChar w:fldCharType="begin"/>
            </w:r>
            <w:r w:rsidR="006E18D5">
              <w:rPr>
                <w:noProof/>
                <w:webHidden/>
              </w:rPr>
              <w:instrText xml:space="preserve"> PAGEREF _Toc120825339 \h </w:instrText>
            </w:r>
            <w:r w:rsidR="006E18D5">
              <w:rPr>
                <w:noProof/>
                <w:webHidden/>
              </w:rPr>
            </w:r>
            <w:r w:rsidR="006E18D5">
              <w:rPr>
                <w:noProof/>
                <w:webHidden/>
              </w:rPr>
              <w:fldChar w:fldCharType="separate"/>
            </w:r>
            <w:r w:rsidR="006E18D5">
              <w:rPr>
                <w:noProof/>
                <w:webHidden/>
              </w:rPr>
              <w:t>63</w:t>
            </w:r>
            <w:r w:rsidR="006E18D5">
              <w:rPr>
                <w:noProof/>
                <w:webHidden/>
              </w:rPr>
              <w:fldChar w:fldCharType="end"/>
            </w:r>
          </w:hyperlink>
        </w:p>
        <w:p w14:paraId="75A1C0B4" w14:textId="3FF5F00B" w:rsidR="006E18D5" w:rsidRDefault="00000000">
          <w:pPr>
            <w:pStyle w:val="Sumrio3"/>
            <w:rPr>
              <w:noProof/>
            </w:rPr>
          </w:pPr>
          <w:hyperlink w:anchor="_Toc120825340" w:history="1">
            <w:r w:rsidR="006E18D5" w:rsidRPr="00B8212C">
              <w:rPr>
                <w:rStyle w:val="Hyperlink"/>
                <w:rFonts w:ascii="Times New Roman" w:hAnsi="Times New Roman" w:cs="Times New Roman"/>
                <w:noProof/>
              </w:rPr>
              <w:t>5.13.5.</w:t>
            </w:r>
            <w:r w:rsidR="006E18D5">
              <w:rPr>
                <w:noProof/>
              </w:rPr>
              <w:tab/>
            </w:r>
            <w:r w:rsidR="006E18D5" w:rsidRPr="00B8212C">
              <w:rPr>
                <w:rStyle w:val="Hyperlink"/>
                <w:rFonts w:ascii="Times New Roman" w:hAnsi="Times New Roman" w:cs="Times New Roman"/>
                <w:noProof/>
              </w:rPr>
              <w:t>Cadastrar Equipamento</w:t>
            </w:r>
            <w:r w:rsidR="006E18D5">
              <w:rPr>
                <w:noProof/>
                <w:webHidden/>
              </w:rPr>
              <w:tab/>
            </w:r>
            <w:r w:rsidR="006E18D5">
              <w:rPr>
                <w:noProof/>
                <w:webHidden/>
              </w:rPr>
              <w:fldChar w:fldCharType="begin"/>
            </w:r>
            <w:r w:rsidR="006E18D5">
              <w:rPr>
                <w:noProof/>
                <w:webHidden/>
              </w:rPr>
              <w:instrText xml:space="preserve"> PAGEREF _Toc120825340 \h </w:instrText>
            </w:r>
            <w:r w:rsidR="006E18D5">
              <w:rPr>
                <w:noProof/>
                <w:webHidden/>
              </w:rPr>
            </w:r>
            <w:r w:rsidR="006E18D5">
              <w:rPr>
                <w:noProof/>
                <w:webHidden/>
              </w:rPr>
              <w:fldChar w:fldCharType="separate"/>
            </w:r>
            <w:r w:rsidR="006E18D5">
              <w:rPr>
                <w:noProof/>
                <w:webHidden/>
              </w:rPr>
              <w:t>64</w:t>
            </w:r>
            <w:r w:rsidR="006E18D5">
              <w:rPr>
                <w:noProof/>
                <w:webHidden/>
              </w:rPr>
              <w:fldChar w:fldCharType="end"/>
            </w:r>
          </w:hyperlink>
        </w:p>
        <w:p w14:paraId="596AB7F1" w14:textId="16180F64" w:rsidR="006E18D5" w:rsidRDefault="00000000">
          <w:pPr>
            <w:pStyle w:val="Sumrio2"/>
            <w:tabs>
              <w:tab w:val="left" w:pos="1760"/>
              <w:tab w:val="right" w:leader="dot" w:pos="9061"/>
            </w:tabs>
            <w:rPr>
              <w:rFonts w:asciiTheme="minorHAnsi" w:eastAsiaTheme="minorEastAsia" w:hAnsiTheme="minorHAnsi" w:cstheme="minorBidi"/>
              <w:noProof/>
            </w:rPr>
          </w:pPr>
          <w:hyperlink w:anchor="_Toc120825341" w:history="1">
            <w:r w:rsidR="006E18D5" w:rsidRPr="00B8212C">
              <w:rPr>
                <w:rStyle w:val="Hyperlink"/>
                <w:rFonts w:ascii="Times New Roman" w:hAnsi="Times New Roman" w:cs="Times New Roman"/>
                <w:noProof/>
              </w:rPr>
              <w:t>5.14.</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Diagramas de Sequência do módulo de Solicitação</w:t>
            </w:r>
            <w:r w:rsidR="006E18D5">
              <w:rPr>
                <w:noProof/>
                <w:webHidden/>
              </w:rPr>
              <w:tab/>
            </w:r>
            <w:r w:rsidR="006E18D5">
              <w:rPr>
                <w:noProof/>
                <w:webHidden/>
              </w:rPr>
              <w:fldChar w:fldCharType="begin"/>
            </w:r>
            <w:r w:rsidR="006E18D5">
              <w:rPr>
                <w:noProof/>
                <w:webHidden/>
              </w:rPr>
              <w:instrText xml:space="preserve"> PAGEREF _Toc120825341 \h </w:instrText>
            </w:r>
            <w:r w:rsidR="006E18D5">
              <w:rPr>
                <w:noProof/>
                <w:webHidden/>
              </w:rPr>
            </w:r>
            <w:r w:rsidR="006E18D5">
              <w:rPr>
                <w:noProof/>
                <w:webHidden/>
              </w:rPr>
              <w:fldChar w:fldCharType="separate"/>
            </w:r>
            <w:r w:rsidR="006E18D5">
              <w:rPr>
                <w:noProof/>
                <w:webHidden/>
              </w:rPr>
              <w:t>65</w:t>
            </w:r>
            <w:r w:rsidR="006E18D5">
              <w:rPr>
                <w:noProof/>
                <w:webHidden/>
              </w:rPr>
              <w:fldChar w:fldCharType="end"/>
            </w:r>
          </w:hyperlink>
        </w:p>
        <w:p w14:paraId="6E1F90CF" w14:textId="3F735CFF" w:rsidR="006E18D5" w:rsidRDefault="00000000">
          <w:pPr>
            <w:pStyle w:val="Sumrio3"/>
            <w:rPr>
              <w:noProof/>
            </w:rPr>
          </w:pPr>
          <w:hyperlink w:anchor="_Toc120825342" w:history="1">
            <w:r w:rsidR="006E18D5" w:rsidRPr="00B8212C">
              <w:rPr>
                <w:rStyle w:val="Hyperlink"/>
                <w:rFonts w:ascii="Times New Roman" w:hAnsi="Times New Roman" w:cs="Times New Roman"/>
                <w:noProof/>
              </w:rPr>
              <w:t>5.14.1.</w:t>
            </w:r>
            <w:r w:rsidR="006E18D5">
              <w:rPr>
                <w:noProof/>
              </w:rPr>
              <w:tab/>
            </w:r>
            <w:r w:rsidR="006E18D5" w:rsidRPr="00B8212C">
              <w:rPr>
                <w:rStyle w:val="Hyperlink"/>
                <w:rFonts w:ascii="Times New Roman" w:hAnsi="Times New Roman" w:cs="Times New Roman"/>
                <w:noProof/>
              </w:rPr>
              <w:t>Registrar Solicitação de Serviço</w:t>
            </w:r>
            <w:r w:rsidR="006E18D5">
              <w:rPr>
                <w:noProof/>
                <w:webHidden/>
              </w:rPr>
              <w:tab/>
            </w:r>
            <w:r w:rsidR="006E18D5">
              <w:rPr>
                <w:noProof/>
                <w:webHidden/>
              </w:rPr>
              <w:fldChar w:fldCharType="begin"/>
            </w:r>
            <w:r w:rsidR="006E18D5">
              <w:rPr>
                <w:noProof/>
                <w:webHidden/>
              </w:rPr>
              <w:instrText xml:space="preserve"> PAGEREF _Toc120825342 \h </w:instrText>
            </w:r>
            <w:r w:rsidR="006E18D5">
              <w:rPr>
                <w:noProof/>
                <w:webHidden/>
              </w:rPr>
            </w:r>
            <w:r w:rsidR="006E18D5">
              <w:rPr>
                <w:noProof/>
                <w:webHidden/>
              </w:rPr>
              <w:fldChar w:fldCharType="separate"/>
            </w:r>
            <w:r w:rsidR="006E18D5">
              <w:rPr>
                <w:noProof/>
                <w:webHidden/>
              </w:rPr>
              <w:t>65</w:t>
            </w:r>
            <w:r w:rsidR="006E18D5">
              <w:rPr>
                <w:noProof/>
                <w:webHidden/>
              </w:rPr>
              <w:fldChar w:fldCharType="end"/>
            </w:r>
          </w:hyperlink>
        </w:p>
        <w:p w14:paraId="4C03437E" w14:textId="79CD757B" w:rsidR="006E18D5" w:rsidRDefault="00000000">
          <w:pPr>
            <w:pStyle w:val="Sumrio3"/>
            <w:rPr>
              <w:noProof/>
            </w:rPr>
          </w:pPr>
          <w:hyperlink w:anchor="_Toc120825343" w:history="1">
            <w:r w:rsidR="006E18D5" w:rsidRPr="00B8212C">
              <w:rPr>
                <w:rStyle w:val="Hyperlink"/>
                <w:rFonts w:ascii="Times New Roman" w:hAnsi="Times New Roman" w:cs="Times New Roman"/>
                <w:noProof/>
              </w:rPr>
              <w:t>5.14.2.</w:t>
            </w:r>
            <w:r w:rsidR="006E18D5">
              <w:rPr>
                <w:noProof/>
              </w:rPr>
              <w:tab/>
            </w:r>
            <w:r w:rsidR="006E18D5" w:rsidRPr="00B8212C">
              <w:rPr>
                <w:rStyle w:val="Hyperlink"/>
                <w:rFonts w:ascii="Times New Roman" w:hAnsi="Times New Roman" w:cs="Times New Roman"/>
                <w:noProof/>
              </w:rPr>
              <w:t>Aceitar ou Recusar Solicitação de Serviço</w:t>
            </w:r>
            <w:r w:rsidR="006E18D5">
              <w:rPr>
                <w:noProof/>
                <w:webHidden/>
              </w:rPr>
              <w:tab/>
            </w:r>
            <w:r w:rsidR="006E18D5">
              <w:rPr>
                <w:noProof/>
                <w:webHidden/>
              </w:rPr>
              <w:fldChar w:fldCharType="begin"/>
            </w:r>
            <w:r w:rsidR="006E18D5">
              <w:rPr>
                <w:noProof/>
                <w:webHidden/>
              </w:rPr>
              <w:instrText xml:space="preserve"> PAGEREF _Toc120825343 \h </w:instrText>
            </w:r>
            <w:r w:rsidR="006E18D5">
              <w:rPr>
                <w:noProof/>
                <w:webHidden/>
              </w:rPr>
            </w:r>
            <w:r w:rsidR="006E18D5">
              <w:rPr>
                <w:noProof/>
                <w:webHidden/>
              </w:rPr>
              <w:fldChar w:fldCharType="separate"/>
            </w:r>
            <w:r w:rsidR="006E18D5">
              <w:rPr>
                <w:noProof/>
                <w:webHidden/>
              </w:rPr>
              <w:t>66</w:t>
            </w:r>
            <w:r w:rsidR="006E18D5">
              <w:rPr>
                <w:noProof/>
                <w:webHidden/>
              </w:rPr>
              <w:fldChar w:fldCharType="end"/>
            </w:r>
          </w:hyperlink>
        </w:p>
        <w:p w14:paraId="34412100" w14:textId="3F01560F" w:rsidR="006E18D5" w:rsidRDefault="00000000">
          <w:pPr>
            <w:pStyle w:val="Sumrio3"/>
            <w:rPr>
              <w:noProof/>
            </w:rPr>
          </w:pPr>
          <w:hyperlink w:anchor="_Toc120825344" w:history="1">
            <w:r w:rsidR="006E18D5" w:rsidRPr="00B8212C">
              <w:rPr>
                <w:rStyle w:val="Hyperlink"/>
                <w:rFonts w:ascii="Times New Roman" w:hAnsi="Times New Roman" w:cs="Times New Roman"/>
                <w:noProof/>
              </w:rPr>
              <w:t>5.14.3.</w:t>
            </w:r>
            <w:r w:rsidR="006E18D5">
              <w:rPr>
                <w:noProof/>
              </w:rPr>
              <w:tab/>
            </w:r>
            <w:r w:rsidR="006E18D5" w:rsidRPr="00B8212C">
              <w:rPr>
                <w:rStyle w:val="Hyperlink"/>
                <w:rFonts w:ascii="Times New Roman" w:hAnsi="Times New Roman" w:cs="Times New Roman"/>
                <w:noProof/>
              </w:rPr>
              <w:t>Excluir Solicitação de Serviço</w:t>
            </w:r>
            <w:r w:rsidR="006E18D5">
              <w:rPr>
                <w:noProof/>
                <w:webHidden/>
              </w:rPr>
              <w:tab/>
            </w:r>
            <w:r w:rsidR="006E18D5">
              <w:rPr>
                <w:noProof/>
                <w:webHidden/>
              </w:rPr>
              <w:fldChar w:fldCharType="begin"/>
            </w:r>
            <w:r w:rsidR="006E18D5">
              <w:rPr>
                <w:noProof/>
                <w:webHidden/>
              </w:rPr>
              <w:instrText xml:space="preserve"> PAGEREF _Toc120825344 \h </w:instrText>
            </w:r>
            <w:r w:rsidR="006E18D5">
              <w:rPr>
                <w:noProof/>
                <w:webHidden/>
              </w:rPr>
            </w:r>
            <w:r w:rsidR="006E18D5">
              <w:rPr>
                <w:noProof/>
                <w:webHidden/>
              </w:rPr>
              <w:fldChar w:fldCharType="separate"/>
            </w:r>
            <w:r w:rsidR="006E18D5">
              <w:rPr>
                <w:noProof/>
                <w:webHidden/>
              </w:rPr>
              <w:t>67</w:t>
            </w:r>
            <w:r w:rsidR="006E18D5">
              <w:rPr>
                <w:noProof/>
                <w:webHidden/>
              </w:rPr>
              <w:fldChar w:fldCharType="end"/>
            </w:r>
          </w:hyperlink>
        </w:p>
        <w:p w14:paraId="419BC9E0" w14:textId="79AE1069" w:rsidR="006E18D5" w:rsidRDefault="00000000">
          <w:pPr>
            <w:pStyle w:val="Sumrio2"/>
            <w:tabs>
              <w:tab w:val="left" w:pos="1760"/>
              <w:tab w:val="right" w:leader="dot" w:pos="9061"/>
            </w:tabs>
            <w:rPr>
              <w:rFonts w:asciiTheme="minorHAnsi" w:eastAsiaTheme="minorEastAsia" w:hAnsiTheme="minorHAnsi" w:cstheme="minorBidi"/>
              <w:noProof/>
            </w:rPr>
          </w:pPr>
          <w:hyperlink w:anchor="_Toc120825345" w:history="1">
            <w:r w:rsidR="006E18D5" w:rsidRPr="00B8212C">
              <w:rPr>
                <w:rStyle w:val="Hyperlink"/>
                <w:rFonts w:ascii="Times New Roman" w:hAnsi="Times New Roman" w:cs="Times New Roman"/>
                <w:noProof/>
              </w:rPr>
              <w:t>5.15.</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Diagramas de Sequência do módulo de Consulta</w:t>
            </w:r>
            <w:r w:rsidR="006E18D5">
              <w:rPr>
                <w:noProof/>
                <w:webHidden/>
              </w:rPr>
              <w:tab/>
            </w:r>
            <w:r w:rsidR="006E18D5">
              <w:rPr>
                <w:noProof/>
                <w:webHidden/>
              </w:rPr>
              <w:fldChar w:fldCharType="begin"/>
            </w:r>
            <w:r w:rsidR="006E18D5">
              <w:rPr>
                <w:noProof/>
                <w:webHidden/>
              </w:rPr>
              <w:instrText xml:space="preserve"> PAGEREF _Toc120825345 \h </w:instrText>
            </w:r>
            <w:r w:rsidR="006E18D5">
              <w:rPr>
                <w:noProof/>
                <w:webHidden/>
              </w:rPr>
            </w:r>
            <w:r w:rsidR="006E18D5">
              <w:rPr>
                <w:noProof/>
                <w:webHidden/>
              </w:rPr>
              <w:fldChar w:fldCharType="separate"/>
            </w:r>
            <w:r w:rsidR="006E18D5">
              <w:rPr>
                <w:noProof/>
                <w:webHidden/>
              </w:rPr>
              <w:t>68</w:t>
            </w:r>
            <w:r w:rsidR="006E18D5">
              <w:rPr>
                <w:noProof/>
                <w:webHidden/>
              </w:rPr>
              <w:fldChar w:fldCharType="end"/>
            </w:r>
          </w:hyperlink>
        </w:p>
        <w:p w14:paraId="109C7E27" w14:textId="449D10E3" w:rsidR="006E18D5" w:rsidRDefault="00000000">
          <w:pPr>
            <w:pStyle w:val="Sumrio3"/>
            <w:rPr>
              <w:noProof/>
            </w:rPr>
          </w:pPr>
          <w:hyperlink w:anchor="_Toc120825346" w:history="1">
            <w:r w:rsidR="006E18D5" w:rsidRPr="00B8212C">
              <w:rPr>
                <w:rStyle w:val="Hyperlink"/>
                <w:rFonts w:ascii="Times New Roman" w:hAnsi="Times New Roman" w:cs="Times New Roman"/>
                <w:noProof/>
              </w:rPr>
              <w:t>5.15.1.</w:t>
            </w:r>
            <w:r w:rsidR="006E18D5">
              <w:rPr>
                <w:noProof/>
              </w:rPr>
              <w:tab/>
            </w:r>
            <w:r w:rsidR="006E18D5" w:rsidRPr="00B8212C">
              <w:rPr>
                <w:rStyle w:val="Hyperlink"/>
                <w:rFonts w:ascii="Times New Roman" w:hAnsi="Times New Roman" w:cs="Times New Roman"/>
                <w:noProof/>
              </w:rPr>
              <w:t>Exibir Todas as Solicitações</w:t>
            </w:r>
            <w:r w:rsidR="006E18D5">
              <w:rPr>
                <w:noProof/>
                <w:webHidden/>
              </w:rPr>
              <w:tab/>
            </w:r>
            <w:r w:rsidR="006E18D5">
              <w:rPr>
                <w:noProof/>
                <w:webHidden/>
              </w:rPr>
              <w:fldChar w:fldCharType="begin"/>
            </w:r>
            <w:r w:rsidR="006E18D5">
              <w:rPr>
                <w:noProof/>
                <w:webHidden/>
              </w:rPr>
              <w:instrText xml:space="preserve"> PAGEREF _Toc120825346 \h </w:instrText>
            </w:r>
            <w:r w:rsidR="006E18D5">
              <w:rPr>
                <w:noProof/>
                <w:webHidden/>
              </w:rPr>
            </w:r>
            <w:r w:rsidR="006E18D5">
              <w:rPr>
                <w:noProof/>
                <w:webHidden/>
              </w:rPr>
              <w:fldChar w:fldCharType="separate"/>
            </w:r>
            <w:r w:rsidR="006E18D5">
              <w:rPr>
                <w:noProof/>
                <w:webHidden/>
              </w:rPr>
              <w:t>68</w:t>
            </w:r>
            <w:r w:rsidR="006E18D5">
              <w:rPr>
                <w:noProof/>
                <w:webHidden/>
              </w:rPr>
              <w:fldChar w:fldCharType="end"/>
            </w:r>
          </w:hyperlink>
        </w:p>
        <w:p w14:paraId="5EA06799" w14:textId="4FDD82C5" w:rsidR="006E18D5" w:rsidRDefault="00000000">
          <w:pPr>
            <w:pStyle w:val="Sumrio3"/>
            <w:rPr>
              <w:noProof/>
            </w:rPr>
          </w:pPr>
          <w:hyperlink w:anchor="_Toc120825347" w:history="1">
            <w:r w:rsidR="006E18D5" w:rsidRPr="00B8212C">
              <w:rPr>
                <w:rStyle w:val="Hyperlink"/>
                <w:rFonts w:ascii="Times New Roman" w:hAnsi="Times New Roman" w:cs="Times New Roman"/>
                <w:noProof/>
              </w:rPr>
              <w:t>5.15.2.</w:t>
            </w:r>
            <w:r w:rsidR="006E18D5">
              <w:rPr>
                <w:noProof/>
              </w:rPr>
              <w:tab/>
            </w:r>
            <w:r w:rsidR="006E18D5" w:rsidRPr="00B8212C">
              <w:rPr>
                <w:rStyle w:val="Hyperlink"/>
                <w:rFonts w:ascii="Times New Roman" w:hAnsi="Times New Roman" w:cs="Times New Roman"/>
                <w:noProof/>
              </w:rPr>
              <w:t>Exibir Minhas Solicitações</w:t>
            </w:r>
            <w:r w:rsidR="006E18D5">
              <w:rPr>
                <w:noProof/>
                <w:webHidden/>
              </w:rPr>
              <w:tab/>
            </w:r>
            <w:r w:rsidR="006E18D5">
              <w:rPr>
                <w:noProof/>
                <w:webHidden/>
              </w:rPr>
              <w:fldChar w:fldCharType="begin"/>
            </w:r>
            <w:r w:rsidR="006E18D5">
              <w:rPr>
                <w:noProof/>
                <w:webHidden/>
              </w:rPr>
              <w:instrText xml:space="preserve"> PAGEREF _Toc120825347 \h </w:instrText>
            </w:r>
            <w:r w:rsidR="006E18D5">
              <w:rPr>
                <w:noProof/>
                <w:webHidden/>
              </w:rPr>
            </w:r>
            <w:r w:rsidR="006E18D5">
              <w:rPr>
                <w:noProof/>
                <w:webHidden/>
              </w:rPr>
              <w:fldChar w:fldCharType="separate"/>
            </w:r>
            <w:r w:rsidR="006E18D5">
              <w:rPr>
                <w:noProof/>
                <w:webHidden/>
              </w:rPr>
              <w:t>69</w:t>
            </w:r>
            <w:r w:rsidR="006E18D5">
              <w:rPr>
                <w:noProof/>
                <w:webHidden/>
              </w:rPr>
              <w:fldChar w:fldCharType="end"/>
            </w:r>
          </w:hyperlink>
        </w:p>
        <w:p w14:paraId="4AB332B8" w14:textId="47F609DA" w:rsidR="006E18D5" w:rsidRDefault="00000000">
          <w:pPr>
            <w:pStyle w:val="Sumrio3"/>
            <w:rPr>
              <w:noProof/>
            </w:rPr>
          </w:pPr>
          <w:hyperlink w:anchor="_Toc120825348" w:history="1">
            <w:r w:rsidR="006E18D5" w:rsidRPr="00B8212C">
              <w:rPr>
                <w:rStyle w:val="Hyperlink"/>
                <w:rFonts w:ascii="Times New Roman" w:hAnsi="Times New Roman" w:cs="Times New Roman"/>
                <w:noProof/>
              </w:rPr>
              <w:t>5.15.3.</w:t>
            </w:r>
            <w:r w:rsidR="006E18D5">
              <w:rPr>
                <w:noProof/>
              </w:rPr>
              <w:tab/>
            </w:r>
            <w:r w:rsidR="006E18D5" w:rsidRPr="00B8212C">
              <w:rPr>
                <w:rStyle w:val="Hyperlink"/>
                <w:rFonts w:ascii="Times New Roman" w:hAnsi="Times New Roman" w:cs="Times New Roman"/>
                <w:noProof/>
              </w:rPr>
              <w:t>Exibir Meus Serviços</w:t>
            </w:r>
            <w:r w:rsidR="006E18D5">
              <w:rPr>
                <w:noProof/>
                <w:webHidden/>
              </w:rPr>
              <w:tab/>
            </w:r>
            <w:r w:rsidR="006E18D5">
              <w:rPr>
                <w:noProof/>
                <w:webHidden/>
              </w:rPr>
              <w:fldChar w:fldCharType="begin"/>
            </w:r>
            <w:r w:rsidR="006E18D5">
              <w:rPr>
                <w:noProof/>
                <w:webHidden/>
              </w:rPr>
              <w:instrText xml:space="preserve"> PAGEREF _Toc120825348 \h </w:instrText>
            </w:r>
            <w:r w:rsidR="006E18D5">
              <w:rPr>
                <w:noProof/>
                <w:webHidden/>
              </w:rPr>
            </w:r>
            <w:r w:rsidR="006E18D5">
              <w:rPr>
                <w:noProof/>
                <w:webHidden/>
              </w:rPr>
              <w:fldChar w:fldCharType="separate"/>
            </w:r>
            <w:r w:rsidR="006E18D5">
              <w:rPr>
                <w:noProof/>
                <w:webHidden/>
              </w:rPr>
              <w:t>69</w:t>
            </w:r>
            <w:r w:rsidR="006E18D5">
              <w:rPr>
                <w:noProof/>
                <w:webHidden/>
              </w:rPr>
              <w:fldChar w:fldCharType="end"/>
            </w:r>
          </w:hyperlink>
        </w:p>
        <w:p w14:paraId="57ADAA63" w14:textId="33F69931" w:rsidR="006E18D5" w:rsidRDefault="00000000">
          <w:pPr>
            <w:pStyle w:val="Sumrio3"/>
            <w:rPr>
              <w:noProof/>
            </w:rPr>
          </w:pPr>
          <w:hyperlink w:anchor="_Toc120825349" w:history="1">
            <w:r w:rsidR="006E18D5" w:rsidRPr="00B8212C">
              <w:rPr>
                <w:rStyle w:val="Hyperlink"/>
                <w:rFonts w:ascii="Times New Roman" w:hAnsi="Times New Roman" w:cs="Times New Roman"/>
                <w:noProof/>
              </w:rPr>
              <w:t>5.15.4.</w:t>
            </w:r>
            <w:r w:rsidR="006E18D5">
              <w:rPr>
                <w:noProof/>
              </w:rPr>
              <w:tab/>
            </w:r>
            <w:r w:rsidR="006E18D5" w:rsidRPr="00B8212C">
              <w:rPr>
                <w:rStyle w:val="Hyperlink"/>
                <w:rFonts w:ascii="Times New Roman" w:hAnsi="Times New Roman" w:cs="Times New Roman"/>
                <w:noProof/>
              </w:rPr>
              <w:t>Diagramas de Atividades do módulo de Cadastro</w:t>
            </w:r>
            <w:r w:rsidR="006E18D5">
              <w:rPr>
                <w:noProof/>
                <w:webHidden/>
              </w:rPr>
              <w:tab/>
            </w:r>
            <w:r w:rsidR="006E18D5">
              <w:rPr>
                <w:noProof/>
                <w:webHidden/>
              </w:rPr>
              <w:fldChar w:fldCharType="begin"/>
            </w:r>
            <w:r w:rsidR="006E18D5">
              <w:rPr>
                <w:noProof/>
                <w:webHidden/>
              </w:rPr>
              <w:instrText xml:space="preserve"> PAGEREF _Toc120825349 \h </w:instrText>
            </w:r>
            <w:r w:rsidR="006E18D5">
              <w:rPr>
                <w:noProof/>
                <w:webHidden/>
              </w:rPr>
            </w:r>
            <w:r w:rsidR="006E18D5">
              <w:rPr>
                <w:noProof/>
                <w:webHidden/>
              </w:rPr>
              <w:fldChar w:fldCharType="separate"/>
            </w:r>
            <w:r w:rsidR="006E18D5">
              <w:rPr>
                <w:noProof/>
                <w:webHidden/>
              </w:rPr>
              <w:t>71</w:t>
            </w:r>
            <w:r w:rsidR="006E18D5">
              <w:rPr>
                <w:noProof/>
                <w:webHidden/>
              </w:rPr>
              <w:fldChar w:fldCharType="end"/>
            </w:r>
          </w:hyperlink>
        </w:p>
        <w:p w14:paraId="3C6E873C" w14:textId="2E518D28" w:rsidR="006E18D5" w:rsidRDefault="00000000">
          <w:pPr>
            <w:pStyle w:val="Sumrio3"/>
            <w:rPr>
              <w:noProof/>
            </w:rPr>
          </w:pPr>
          <w:hyperlink w:anchor="_Toc120825350" w:history="1">
            <w:r w:rsidR="006E18D5" w:rsidRPr="00B8212C">
              <w:rPr>
                <w:rStyle w:val="Hyperlink"/>
                <w:rFonts w:ascii="Times New Roman" w:hAnsi="Times New Roman" w:cs="Times New Roman"/>
                <w:noProof/>
              </w:rPr>
              <w:t>5.15.5.</w:t>
            </w:r>
            <w:r w:rsidR="006E18D5">
              <w:rPr>
                <w:noProof/>
              </w:rPr>
              <w:tab/>
            </w:r>
            <w:r w:rsidR="006E18D5" w:rsidRPr="00B8212C">
              <w:rPr>
                <w:rStyle w:val="Hyperlink"/>
                <w:rFonts w:ascii="Times New Roman" w:hAnsi="Times New Roman" w:cs="Times New Roman"/>
                <w:noProof/>
              </w:rPr>
              <w:t>Cadastrar Usuário</w:t>
            </w:r>
            <w:r w:rsidR="006E18D5">
              <w:rPr>
                <w:noProof/>
                <w:webHidden/>
              </w:rPr>
              <w:tab/>
            </w:r>
            <w:r w:rsidR="006E18D5">
              <w:rPr>
                <w:noProof/>
                <w:webHidden/>
              </w:rPr>
              <w:fldChar w:fldCharType="begin"/>
            </w:r>
            <w:r w:rsidR="006E18D5">
              <w:rPr>
                <w:noProof/>
                <w:webHidden/>
              </w:rPr>
              <w:instrText xml:space="preserve"> PAGEREF _Toc120825350 \h </w:instrText>
            </w:r>
            <w:r w:rsidR="006E18D5">
              <w:rPr>
                <w:noProof/>
                <w:webHidden/>
              </w:rPr>
            </w:r>
            <w:r w:rsidR="006E18D5">
              <w:rPr>
                <w:noProof/>
                <w:webHidden/>
              </w:rPr>
              <w:fldChar w:fldCharType="separate"/>
            </w:r>
            <w:r w:rsidR="006E18D5">
              <w:rPr>
                <w:noProof/>
                <w:webHidden/>
              </w:rPr>
              <w:t>71</w:t>
            </w:r>
            <w:r w:rsidR="006E18D5">
              <w:rPr>
                <w:noProof/>
                <w:webHidden/>
              </w:rPr>
              <w:fldChar w:fldCharType="end"/>
            </w:r>
          </w:hyperlink>
        </w:p>
        <w:p w14:paraId="7746D884" w14:textId="064CD5C8" w:rsidR="006E18D5" w:rsidRDefault="00000000">
          <w:pPr>
            <w:pStyle w:val="Sumrio3"/>
            <w:rPr>
              <w:noProof/>
            </w:rPr>
          </w:pPr>
          <w:hyperlink w:anchor="_Toc120825351" w:history="1">
            <w:r w:rsidR="006E18D5" w:rsidRPr="00B8212C">
              <w:rPr>
                <w:rStyle w:val="Hyperlink"/>
                <w:rFonts w:ascii="Times New Roman" w:hAnsi="Times New Roman" w:cs="Times New Roman"/>
                <w:noProof/>
              </w:rPr>
              <w:t>5.15.6.</w:t>
            </w:r>
            <w:r w:rsidR="006E18D5">
              <w:rPr>
                <w:noProof/>
              </w:rPr>
              <w:tab/>
            </w:r>
            <w:r w:rsidR="006E18D5" w:rsidRPr="00B8212C">
              <w:rPr>
                <w:rStyle w:val="Hyperlink"/>
                <w:rFonts w:ascii="Times New Roman" w:hAnsi="Times New Roman" w:cs="Times New Roman"/>
                <w:noProof/>
              </w:rPr>
              <w:t>Cadastrar Embarcação</w:t>
            </w:r>
            <w:r w:rsidR="006E18D5">
              <w:rPr>
                <w:noProof/>
                <w:webHidden/>
              </w:rPr>
              <w:tab/>
            </w:r>
            <w:r w:rsidR="006E18D5">
              <w:rPr>
                <w:noProof/>
                <w:webHidden/>
              </w:rPr>
              <w:fldChar w:fldCharType="begin"/>
            </w:r>
            <w:r w:rsidR="006E18D5">
              <w:rPr>
                <w:noProof/>
                <w:webHidden/>
              </w:rPr>
              <w:instrText xml:space="preserve"> PAGEREF _Toc120825351 \h </w:instrText>
            </w:r>
            <w:r w:rsidR="006E18D5">
              <w:rPr>
                <w:noProof/>
                <w:webHidden/>
              </w:rPr>
            </w:r>
            <w:r w:rsidR="006E18D5">
              <w:rPr>
                <w:noProof/>
                <w:webHidden/>
              </w:rPr>
              <w:fldChar w:fldCharType="separate"/>
            </w:r>
            <w:r w:rsidR="006E18D5">
              <w:rPr>
                <w:noProof/>
                <w:webHidden/>
              </w:rPr>
              <w:t>72</w:t>
            </w:r>
            <w:r w:rsidR="006E18D5">
              <w:rPr>
                <w:noProof/>
                <w:webHidden/>
              </w:rPr>
              <w:fldChar w:fldCharType="end"/>
            </w:r>
          </w:hyperlink>
        </w:p>
        <w:p w14:paraId="73ED4A58" w14:textId="32926517" w:rsidR="006E18D5" w:rsidRDefault="00000000">
          <w:pPr>
            <w:pStyle w:val="Sumrio3"/>
            <w:rPr>
              <w:noProof/>
            </w:rPr>
          </w:pPr>
          <w:hyperlink w:anchor="_Toc120825352" w:history="1">
            <w:r w:rsidR="006E18D5" w:rsidRPr="00B8212C">
              <w:rPr>
                <w:rStyle w:val="Hyperlink"/>
                <w:rFonts w:ascii="Times New Roman" w:hAnsi="Times New Roman" w:cs="Times New Roman"/>
                <w:noProof/>
              </w:rPr>
              <w:t>5.15.7.</w:t>
            </w:r>
            <w:r w:rsidR="006E18D5">
              <w:rPr>
                <w:noProof/>
              </w:rPr>
              <w:tab/>
            </w:r>
            <w:r w:rsidR="006E18D5" w:rsidRPr="00B8212C">
              <w:rPr>
                <w:rStyle w:val="Hyperlink"/>
                <w:rFonts w:ascii="Times New Roman" w:hAnsi="Times New Roman" w:cs="Times New Roman"/>
                <w:noProof/>
              </w:rPr>
              <w:t>Cadastrar Porto</w:t>
            </w:r>
            <w:r w:rsidR="006E18D5">
              <w:rPr>
                <w:noProof/>
                <w:webHidden/>
              </w:rPr>
              <w:tab/>
            </w:r>
            <w:r w:rsidR="006E18D5">
              <w:rPr>
                <w:noProof/>
                <w:webHidden/>
              </w:rPr>
              <w:fldChar w:fldCharType="begin"/>
            </w:r>
            <w:r w:rsidR="006E18D5">
              <w:rPr>
                <w:noProof/>
                <w:webHidden/>
              </w:rPr>
              <w:instrText xml:space="preserve"> PAGEREF _Toc120825352 \h </w:instrText>
            </w:r>
            <w:r w:rsidR="006E18D5">
              <w:rPr>
                <w:noProof/>
                <w:webHidden/>
              </w:rPr>
            </w:r>
            <w:r w:rsidR="006E18D5">
              <w:rPr>
                <w:noProof/>
                <w:webHidden/>
              </w:rPr>
              <w:fldChar w:fldCharType="separate"/>
            </w:r>
            <w:r w:rsidR="006E18D5">
              <w:rPr>
                <w:noProof/>
                <w:webHidden/>
              </w:rPr>
              <w:t>73</w:t>
            </w:r>
            <w:r w:rsidR="006E18D5">
              <w:rPr>
                <w:noProof/>
                <w:webHidden/>
              </w:rPr>
              <w:fldChar w:fldCharType="end"/>
            </w:r>
          </w:hyperlink>
        </w:p>
        <w:p w14:paraId="7149FEB0" w14:textId="60E486A8" w:rsidR="006E18D5" w:rsidRDefault="00000000">
          <w:pPr>
            <w:pStyle w:val="Sumrio3"/>
            <w:rPr>
              <w:noProof/>
            </w:rPr>
          </w:pPr>
          <w:hyperlink w:anchor="_Toc120825353" w:history="1">
            <w:r w:rsidR="006E18D5" w:rsidRPr="00B8212C">
              <w:rPr>
                <w:rStyle w:val="Hyperlink"/>
                <w:rFonts w:ascii="Times New Roman" w:hAnsi="Times New Roman" w:cs="Times New Roman"/>
                <w:noProof/>
              </w:rPr>
              <w:t>5.15.8.</w:t>
            </w:r>
            <w:r w:rsidR="006E18D5">
              <w:rPr>
                <w:noProof/>
              </w:rPr>
              <w:tab/>
            </w:r>
            <w:r w:rsidR="006E18D5" w:rsidRPr="00B8212C">
              <w:rPr>
                <w:rStyle w:val="Hyperlink"/>
                <w:rFonts w:ascii="Times New Roman" w:hAnsi="Times New Roman" w:cs="Times New Roman"/>
                <w:noProof/>
              </w:rPr>
              <w:t>Cadastrar Serviço</w:t>
            </w:r>
            <w:r w:rsidR="006E18D5">
              <w:rPr>
                <w:noProof/>
                <w:webHidden/>
              </w:rPr>
              <w:tab/>
            </w:r>
            <w:r w:rsidR="006E18D5">
              <w:rPr>
                <w:noProof/>
                <w:webHidden/>
              </w:rPr>
              <w:fldChar w:fldCharType="begin"/>
            </w:r>
            <w:r w:rsidR="006E18D5">
              <w:rPr>
                <w:noProof/>
                <w:webHidden/>
              </w:rPr>
              <w:instrText xml:space="preserve"> PAGEREF _Toc120825353 \h </w:instrText>
            </w:r>
            <w:r w:rsidR="006E18D5">
              <w:rPr>
                <w:noProof/>
                <w:webHidden/>
              </w:rPr>
            </w:r>
            <w:r w:rsidR="006E18D5">
              <w:rPr>
                <w:noProof/>
                <w:webHidden/>
              </w:rPr>
              <w:fldChar w:fldCharType="separate"/>
            </w:r>
            <w:r w:rsidR="006E18D5">
              <w:rPr>
                <w:noProof/>
                <w:webHidden/>
              </w:rPr>
              <w:t>75</w:t>
            </w:r>
            <w:r w:rsidR="006E18D5">
              <w:rPr>
                <w:noProof/>
                <w:webHidden/>
              </w:rPr>
              <w:fldChar w:fldCharType="end"/>
            </w:r>
          </w:hyperlink>
        </w:p>
        <w:p w14:paraId="3EBC955B" w14:textId="004C6179" w:rsidR="006E18D5" w:rsidRDefault="00000000">
          <w:pPr>
            <w:pStyle w:val="Sumrio3"/>
            <w:rPr>
              <w:noProof/>
            </w:rPr>
          </w:pPr>
          <w:hyperlink w:anchor="_Toc120825354" w:history="1">
            <w:r w:rsidR="006E18D5" w:rsidRPr="00B8212C">
              <w:rPr>
                <w:rStyle w:val="Hyperlink"/>
                <w:rFonts w:ascii="Times New Roman" w:hAnsi="Times New Roman" w:cs="Times New Roman"/>
                <w:noProof/>
              </w:rPr>
              <w:t>5.15.9.</w:t>
            </w:r>
            <w:r w:rsidR="006E18D5">
              <w:rPr>
                <w:noProof/>
              </w:rPr>
              <w:tab/>
            </w:r>
            <w:r w:rsidR="006E18D5" w:rsidRPr="00B8212C">
              <w:rPr>
                <w:rStyle w:val="Hyperlink"/>
                <w:rFonts w:ascii="Times New Roman" w:hAnsi="Times New Roman" w:cs="Times New Roman"/>
                <w:noProof/>
              </w:rPr>
              <w:t>Cadastar Equipamento</w:t>
            </w:r>
            <w:r w:rsidR="006E18D5">
              <w:rPr>
                <w:noProof/>
                <w:webHidden/>
              </w:rPr>
              <w:tab/>
            </w:r>
            <w:r w:rsidR="006E18D5">
              <w:rPr>
                <w:noProof/>
                <w:webHidden/>
              </w:rPr>
              <w:fldChar w:fldCharType="begin"/>
            </w:r>
            <w:r w:rsidR="006E18D5">
              <w:rPr>
                <w:noProof/>
                <w:webHidden/>
              </w:rPr>
              <w:instrText xml:space="preserve"> PAGEREF _Toc120825354 \h </w:instrText>
            </w:r>
            <w:r w:rsidR="006E18D5">
              <w:rPr>
                <w:noProof/>
                <w:webHidden/>
              </w:rPr>
            </w:r>
            <w:r w:rsidR="006E18D5">
              <w:rPr>
                <w:noProof/>
                <w:webHidden/>
              </w:rPr>
              <w:fldChar w:fldCharType="separate"/>
            </w:r>
            <w:r w:rsidR="006E18D5">
              <w:rPr>
                <w:noProof/>
                <w:webHidden/>
              </w:rPr>
              <w:t>76</w:t>
            </w:r>
            <w:r w:rsidR="006E18D5">
              <w:rPr>
                <w:noProof/>
                <w:webHidden/>
              </w:rPr>
              <w:fldChar w:fldCharType="end"/>
            </w:r>
          </w:hyperlink>
        </w:p>
        <w:p w14:paraId="63BAA1CB" w14:textId="38490ADD" w:rsidR="006E18D5" w:rsidRDefault="00000000">
          <w:pPr>
            <w:pStyle w:val="Sumrio2"/>
            <w:tabs>
              <w:tab w:val="left" w:pos="1760"/>
              <w:tab w:val="right" w:leader="dot" w:pos="9061"/>
            </w:tabs>
            <w:rPr>
              <w:rFonts w:asciiTheme="minorHAnsi" w:eastAsiaTheme="minorEastAsia" w:hAnsiTheme="minorHAnsi" w:cstheme="minorBidi"/>
              <w:noProof/>
            </w:rPr>
          </w:pPr>
          <w:hyperlink w:anchor="_Toc120825355" w:history="1">
            <w:r w:rsidR="006E18D5" w:rsidRPr="00B8212C">
              <w:rPr>
                <w:rStyle w:val="Hyperlink"/>
                <w:rFonts w:ascii="Times New Roman" w:hAnsi="Times New Roman" w:cs="Times New Roman"/>
                <w:noProof/>
              </w:rPr>
              <w:t>5.16.</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Diagramas de Sequência do módulo de Solicitação</w:t>
            </w:r>
            <w:r w:rsidR="006E18D5">
              <w:rPr>
                <w:noProof/>
                <w:webHidden/>
              </w:rPr>
              <w:tab/>
            </w:r>
            <w:r w:rsidR="006E18D5">
              <w:rPr>
                <w:noProof/>
                <w:webHidden/>
              </w:rPr>
              <w:fldChar w:fldCharType="begin"/>
            </w:r>
            <w:r w:rsidR="006E18D5">
              <w:rPr>
                <w:noProof/>
                <w:webHidden/>
              </w:rPr>
              <w:instrText xml:space="preserve"> PAGEREF _Toc120825355 \h </w:instrText>
            </w:r>
            <w:r w:rsidR="006E18D5">
              <w:rPr>
                <w:noProof/>
                <w:webHidden/>
              </w:rPr>
            </w:r>
            <w:r w:rsidR="006E18D5">
              <w:rPr>
                <w:noProof/>
                <w:webHidden/>
              </w:rPr>
              <w:fldChar w:fldCharType="separate"/>
            </w:r>
            <w:r w:rsidR="006E18D5">
              <w:rPr>
                <w:noProof/>
                <w:webHidden/>
              </w:rPr>
              <w:t>77</w:t>
            </w:r>
            <w:r w:rsidR="006E18D5">
              <w:rPr>
                <w:noProof/>
                <w:webHidden/>
              </w:rPr>
              <w:fldChar w:fldCharType="end"/>
            </w:r>
          </w:hyperlink>
        </w:p>
        <w:p w14:paraId="09DDCB81" w14:textId="1F504537" w:rsidR="006E18D5" w:rsidRDefault="00000000">
          <w:pPr>
            <w:pStyle w:val="Sumrio3"/>
            <w:rPr>
              <w:noProof/>
            </w:rPr>
          </w:pPr>
          <w:hyperlink w:anchor="_Toc120825356" w:history="1">
            <w:r w:rsidR="006E18D5" w:rsidRPr="00B8212C">
              <w:rPr>
                <w:rStyle w:val="Hyperlink"/>
                <w:rFonts w:ascii="Times New Roman" w:hAnsi="Times New Roman" w:cs="Times New Roman"/>
                <w:noProof/>
              </w:rPr>
              <w:t>5.16.1.</w:t>
            </w:r>
            <w:r w:rsidR="006E18D5">
              <w:rPr>
                <w:noProof/>
              </w:rPr>
              <w:tab/>
            </w:r>
            <w:r w:rsidR="006E18D5" w:rsidRPr="00B8212C">
              <w:rPr>
                <w:rStyle w:val="Hyperlink"/>
                <w:rFonts w:ascii="Times New Roman" w:hAnsi="Times New Roman" w:cs="Times New Roman"/>
                <w:noProof/>
              </w:rPr>
              <w:t>Registrar Solicitação de Serviço</w:t>
            </w:r>
            <w:r w:rsidR="006E18D5">
              <w:rPr>
                <w:noProof/>
                <w:webHidden/>
              </w:rPr>
              <w:tab/>
            </w:r>
            <w:r w:rsidR="006E18D5">
              <w:rPr>
                <w:noProof/>
                <w:webHidden/>
              </w:rPr>
              <w:fldChar w:fldCharType="begin"/>
            </w:r>
            <w:r w:rsidR="006E18D5">
              <w:rPr>
                <w:noProof/>
                <w:webHidden/>
              </w:rPr>
              <w:instrText xml:space="preserve"> PAGEREF _Toc120825356 \h </w:instrText>
            </w:r>
            <w:r w:rsidR="006E18D5">
              <w:rPr>
                <w:noProof/>
                <w:webHidden/>
              </w:rPr>
            </w:r>
            <w:r w:rsidR="006E18D5">
              <w:rPr>
                <w:noProof/>
                <w:webHidden/>
              </w:rPr>
              <w:fldChar w:fldCharType="separate"/>
            </w:r>
            <w:r w:rsidR="006E18D5">
              <w:rPr>
                <w:noProof/>
                <w:webHidden/>
              </w:rPr>
              <w:t>77</w:t>
            </w:r>
            <w:r w:rsidR="006E18D5">
              <w:rPr>
                <w:noProof/>
                <w:webHidden/>
              </w:rPr>
              <w:fldChar w:fldCharType="end"/>
            </w:r>
          </w:hyperlink>
        </w:p>
        <w:p w14:paraId="1CD4D6C7" w14:textId="184407E8" w:rsidR="006E18D5" w:rsidRDefault="00000000">
          <w:pPr>
            <w:pStyle w:val="Sumrio3"/>
            <w:rPr>
              <w:noProof/>
            </w:rPr>
          </w:pPr>
          <w:hyperlink w:anchor="_Toc120825357" w:history="1">
            <w:r w:rsidR="006E18D5" w:rsidRPr="00B8212C">
              <w:rPr>
                <w:rStyle w:val="Hyperlink"/>
                <w:rFonts w:ascii="Times New Roman" w:hAnsi="Times New Roman" w:cs="Times New Roman"/>
                <w:noProof/>
              </w:rPr>
              <w:t>5.16.2.</w:t>
            </w:r>
            <w:r w:rsidR="006E18D5">
              <w:rPr>
                <w:noProof/>
              </w:rPr>
              <w:tab/>
            </w:r>
            <w:r w:rsidR="006E18D5" w:rsidRPr="00B8212C">
              <w:rPr>
                <w:rStyle w:val="Hyperlink"/>
                <w:rFonts w:ascii="Times New Roman" w:hAnsi="Times New Roman" w:cs="Times New Roman"/>
                <w:noProof/>
              </w:rPr>
              <w:t>Aceitar ou Recusar Solicitação de Serviço</w:t>
            </w:r>
            <w:r w:rsidR="006E18D5">
              <w:rPr>
                <w:noProof/>
                <w:webHidden/>
              </w:rPr>
              <w:tab/>
            </w:r>
            <w:r w:rsidR="006E18D5">
              <w:rPr>
                <w:noProof/>
                <w:webHidden/>
              </w:rPr>
              <w:fldChar w:fldCharType="begin"/>
            </w:r>
            <w:r w:rsidR="006E18D5">
              <w:rPr>
                <w:noProof/>
                <w:webHidden/>
              </w:rPr>
              <w:instrText xml:space="preserve"> PAGEREF _Toc120825357 \h </w:instrText>
            </w:r>
            <w:r w:rsidR="006E18D5">
              <w:rPr>
                <w:noProof/>
                <w:webHidden/>
              </w:rPr>
            </w:r>
            <w:r w:rsidR="006E18D5">
              <w:rPr>
                <w:noProof/>
                <w:webHidden/>
              </w:rPr>
              <w:fldChar w:fldCharType="separate"/>
            </w:r>
            <w:r w:rsidR="006E18D5">
              <w:rPr>
                <w:noProof/>
                <w:webHidden/>
              </w:rPr>
              <w:t>78</w:t>
            </w:r>
            <w:r w:rsidR="006E18D5">
              <w:rPr>
                <w:noProof/>
                <w:webHidden/>
              </w:rPr>
              <w:fldChar w:fldCharType="end"/>
            </w:r>
          </w:hyperlink>
        </w:p>
        <w:p w14:paraId="2C404BA3" w14:textId="6A9320EC" w:rsidR="006E18D5" w:rsidRDefault="00000000">
          <w:pPr>
            <w:pStyle w:val="Sumrio3"/>
            <w:rPr>
              <w:noProof/>
            </w:rPr>
          </w:pPr>
          <w:hyperlink w:anchor="_Toc120825358" w:history="1">
            <w:r w:rsidR="006E18D5" w:rsidRPr="00B8212C">
              <w:rPr>
                <w:rStyle w:val="Hyperlink"/>
                <w:rFonts w:ascii="Times New Roman" w:hAnsi="Times New Roman" w:cs="Times New Roman"/>
                <w:noProof/>
              </w:rPr>
              <w:t>5.16.3.</w:t>
            </w:r>
            <w:r w:rsidR="006E18D5">
              <w:rPr>
                <w:noProof/>
              </w:rPr>
              <w:tab/>
            </w:r>
            <w:r w:rsidR="006E18D5" w:rsidRPr="00B8212C">
              <w:rPr>
                <w:rStyle w:val="Hyperlink"/>
                <w:rFonts w:ascii="Times New Roman" w:hAnsi="Times New Roman" w:cs="Times New Roman"/>
                <w:noProof/>
              </w:rPr>
              <w:t>Excluir Solicitação de Serviço</w:t>
            </w:r>
            <w:r w:rsidR="006E18D5">
              <w:rPr>
                <w:noProof/>
                <w:webHidden/>
              </w:rPr>
              <w:tab/>
            </w:r>
            <w:r w:rsidR="006E18D5">
              <w:rPr>
                <w:noProof/>
                <w:webHidden/>
              </w:rPr>
              <w:fldChar w:fldCharType="begin"/>
            </w:r>
            <w:r w:rsidR="006E18D5">
              <w:rPr>
                <w:noProof/>
                <w:webHidden/>
              </w:rPr>
              <w:instrText xml:space="preserve"> PAGEREF _Toc120825358 \h </w:instrText>
            </w:r>
            <w:r w:rsidR="006E18D5">
              <w:rPr>
                <w:noProof/>
                <w:webHidden/>
              </w:rPr>
            </w:r>
            <w:r w:rsidR="006E18D5">
              <w:rPr>
                <w:noProof/>
                <w:webHidden/>
              </w:rPr>
              <w:fldChar w:fldCharType="separate"/>
            </w:r>
            <w:r w:rsidR="006E18D5">
              <w:rPr>
                <w:noProof/>
                <w:webHidden/>
              </w:rPr>
              <w:t>79</w:t>
            </w:r>
            <w:r w:rsidR="006E18D5">
              <w:rPr>
                <w:noProof/>
                <w:webHidden/>
              </w:rPr>
              <w:fldChar w:fldCharType="end"/>
            </w:r>
          </w:hyperlink>
        </w:p>
        <w:p w14:paraId="39A280A9" w14:textId="27E3B7EF" w:rsidR="006E18D5" w:rsidRDefault="00000000">
          <w:pPr>
            <w:pStyle w:val="Sumrio2"/>
            <w:tabs>
              <w:tab w:val="left" w:pos="1760"/>
              <w:tab w:val="right" w:leader="dot" w:pos="9061"/>
            </w:tabs>
            <w:rPr>
              <w:rFonts w:asciiTheme="minorHAnsi" w:eastAsiaTheme="minorEastAsia" w:hAnsiTheme="minorHAnsi" w:cstheme="minorBidi"/>
              <w:noProof/>
            </w:rPr>
          </w:pPr>
          <w:hyperlink w:anchor="_Toc120825359" w:history="1">
            <w:r w:rsidR="006E18D5" w:rsidRPr="00B8212C">
              <w:rPr>
                <w:rStyle w:val="Hyperlink"/>
                <w:rFonts w:ascii="Times New Roman" w:hAnsi="Times New Roman" w:cs="Times New Roman"/>
                <w:noProof/>
              </w:rPr>
              <w:t>5.17.</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Diagramas de Atividades do módulo de Consulta</w:t>
            </w:r>
            <w:r w:rsidR="006E18D5">
              <w:rPr>
                <w:noProof/>
                <w:webHidden/>
              </w:rPr>
              <w:tab/>
            </w:r>
            <w:r w:rsidR="006E18D5">
              <w:rPr>
                <w:noProof/>
                <w:webHidden/>
              </w:rPr>
              <w:fldChar w:fldCharType="begin"/>
            </w:r>
            <w:r w:rsidR="006E18D5">
              <w:rPr>
                <w:noProof/>
                <w:webHidden/>
              </w:rPr>
              <w:instrText xml:space="preserve"> PAGEREF _Toc120825359 \h </w:instrText>
            </w:r>
            <w:r w:rsidR="006E18D5">
              <w:rPr>
                <w:noProof/>
                <w:webHidden/>
              </w:rPr>
            </w:r>
            <w:r w:rsidR="006E18D5">
              <w:rPr>
                <w:noProof/>
                <w:webHidden/>
              </w:rPr>
              <w:fldChar w:fldCharType="separate"/>
            </w:r>
            <w:r w:rsidR="006E18D5">
              <w:rPr>
                <w:noProof/>
                <w:webHidden/>
              </w:rPr>
              <w:t>80</w:t>
            </w:r>
            <w:r w:rsidR="006E18D5">
              <w:rPr>
                <w:noProof/>
                <w:webHidden/>
              </w:rPr>
              <w:fldChar w:fldCharType="end"/>
            </w:r>
          </w:hyperlink>
        </w:p>
        <w:p w14:paraId="2A2EA212" w14:textId="06764C6E" w:rsidR="006E18D5" w:rsidRDefault="00000000">
          <w:pPr>
            <w:pStyle w:val="Sumrio3"/>
            <w:rPr>
              <w:noProof/>
            </w:rPr>
          </w:pPr>
          <w:hyperlink w:anchor="_Toc120825360" w:history="1">
            <w:r w:rsidR="006E18D5" w:rsidRPr="00B8212C">
              <w:rPr>
                <w:rStyle w:val="Hyperlink"/>
                <w:rFonts w:ascii="Times New Roman" w:hAnsi="Times New Roman" w:cs="Times New Roman"/>
                <w:noProof/>
              </w:rPr>
              <w:t>5.17.1.</w:t>
            </w:r>
            <w:r w:rsidR="006E18D5">
              <w:rPr>
                <w:noProof/>
              </w:rPr>
              <w:tab/>
            </w:r>
            <w:r w:rsidR="006E18D5" w:rsidRPr="00B8212C">
              <w:rPr>
                <w:rStyle w:val="Hyperlink"/>
                <w:rFonts w:ascii="Times New Roman" w:hAnsi="Times New Roman" w:cs="Times New Roman"/>
                <w:noProof/>
              </w:rPr>
              <w:t>Exibir Todas as Solicitações</w:t>
            </w:r>
            <w:r w:rsidR="006E18D5">
              <w:rPr>
                <w:noProof/>
                <w:webHidden/>
              </w:rPr>
              <w:tab/>
            </w:r>
            <w:r w:rsidR="006E18D5">
              <w:rPr>
                <w:noProof/>
                <w:webHidden/>
              </w:rPr>
              <w:fldChar w:fldCharType="begin"/>
            </w:r>
            <w:r w:rsidR="006E18D5">
              <w:rPr>
                <w:noProof/>
                <w:webHidden/>
              </w:rPr>
              <w:instrText xml:space="preserve"> PAGEREF _Toc120825360 \h </w:instrText>
            </w:r>
            <w:r w:rsidR="006E18D5">
              <w:rPr>
                <w:noProof/>
                <w:webHidden/>
              </w:rPr>
            </w:r>
            <w:r w:rsidR="006E18D5">
              <w:rPr>
                <w:noProof/>
                <w:webHidden/>
              </w:rPr>
              <w:fldChar w:fldCharType="separate"/>
            </w:r>
            <w:r w:rsidR="006E18D5">
              <w:rPr>
                <w:noProof/>
                <w:webHidden/>
              </w:rPr>
              <w:t>80</w:t>
            </w:r>
            <w:r w:rsidR="006E18D5">
              <w:rPr>
                <w:noProof/>
                <w:webHidden/>
              </w:rPr>
              <w:fldChar w:fldCharType="end"/>
            </w:r>
          </w:hyperlink>
        </w:p>
        <w:p w14:paraId="5A0C5BBD" w14:textId="740FFA26" w:rsidR="006E18D5" w:rsidRDefault="00000000">
          <w:pPr>
            <w:pStyle w:val="Sumrio3"/>
            <w:rPr>
              <w:noProof/>
            </w:rPr>
          </w:pPr>
          <w:hyperlink w:anchor="_Toc120825361" w:history="1">
            <w:r w:rsidR="006E18D5" w:rsidRPr="00B8212C">
              <w:rPr>
                <w:rStyle w:val="Hyperlink"/>
                <w:rFonts w:ascii="Times New Roman" w:hAnsi="Times New Roman" w:cs="Times New Roman"/>
                <w:noProof/>
              </w:rPr>
              <w:t>5.17.2.</w:t>
            </w:r>
            <w:r w:rsidR="006E18D5">
              <w:rPr>
                <w:noProof/>
              </w:rPr>
              <w:tab/>
            </w:r>
            <w:r w:rsidR="006E18D5" w:rsidRPr="00B8212C">
              <w:rPr>
                <w:rStyle w:val="Hyperlink"/>
                <w:rFonts w:ascii="Times New Roman" w:hAnsi="Times New Roman" w:cs="Times New Roman"/>
                <w:noProof/>
              </w:rPr>
              <w:t>Exibir Minhas Solicitações</w:t>
            </w:r>
            <w:r w:rsidR="006E18D5">
              <w:rPr>
                <w:noProof/>
                <w:webHidden/>
              </w:rPr>
              <w:tab/>
            </w:r>
            <w:r w:rsidR="006E18D5">
              <w:rPr>
                <w:noProof/>
                <w:webHidden/>
              </w:rPr>
              <w:fldChar w:fldCharType="begin"/>
            </w:r>
            <w:r w:rsidR="006E18D5">
              <w:rPr>
                <w:noProof/>
                <w:webHidden/>
              </w:rPr>
              <w:instrText xml:space="preserve"> PAGEREF _Toc120825361 \h </w:instrText>
            </w:r>
            <w:r w:rsidR="006E18D5">
              <w:rPr>
                <w:noProof/>
                <w:webHidden/>
              </w:rPr>
            </w:r>
            <w:r w:rsidR="006E18D5">
              <w:rPr>
                <w:noProof/>
                <w:webHidden/>
              </w:rPr>
              <w:fldChar w:fldCharType="separate"/>
            </w:r>
            <w:r w:rsidR="006E18D5">
              <w:rPr>
                <w:noProof/>
                <w:webHidden/>
              </w:rPr>
              <w:t>81</w:t>
            </w:r>
            <w:r w:rsidR="006E18D5">
              <w:rPr>
                <w:noProof/>
                <w:webHidden/>
              </w:rPr>
              <w:fldChar w:fldCharType="end"/>
            </w:r>
          </w:hyperlink>
        </w:p>
        <w:p w14:paraId="27283B47" w14:textId="687F22DC" w:rsidR="006E18D5" w:rsidRDefault="00000000">
          <w:pPr>
            <w:pStyle w:val="Sumrio3"/>
            <w:rPr>
              <w:noProof/>
            </w:rPr>
          </w:pPr>
          <w:hyperlink w:anchor="_Toc120825362" w:history="1">
            <w:r w:rsidR="006E18D5" w:rsidRPr="00B8212C">
              <w:rPr>
                <w:rStyle w:val="Hyperlink"/>
                <w:rFonts w:ascii="Times New Roman" w:hAnsi="Times New Roman" w:cs="Times New Roman"/>
                <w:noProof/>
              </w:rPr>
              <w:t>5.17.3.</w:t>
            </w:r>
            <w:r w:rsidR="006E18D5">
              <w:rPr>
                <w:noProof/>
              </w:rPr>
              <w:tab/>
            </w:r>
            <w:r w:rsidR="006E18D5" w:rsidRPr="00B8212C">
              <w:rPr>
                <w:rStyle w:val="Hyperlink"/>
                <w:rFonts w:ascii="Times New Roman" w:hAnsi="Times New Roman" w:cs="Times New Roman"/>
                <w:noProof/>
              </w:rPr>
              <w:t>Exibir Meus Serviços</w:t>
            </w:r>
            <w:r w:rsidR="006E18D5">
              <w:rPr>
                <w:noProof/>
                <w:webHidden/>
              </w:rPr>
              <w:tab/>
            </w:r>
            <w:r w:rsidR="006E18D5">
              <w:rPr>
                <w:noProof/>
                <w:webHidden/>
              </w:rPr>
              <w:fldChar w:fldCharType="begin"/>
            </w:r>
            <w:r w:rsidR="006E18D5">
              <w:rPr>
                <w:noProof/>
                <w:webHidden/>
              </w:rPr>
              <w:instrText xml:space="preserve"> PAGEREF _Toc120825362 \h </w:instrText>
            </w:r>
            <w:r w:rsidR="006E18D5">
              <w:rPr>
                <w:noProof/>
                <w:webHidden/>
              </w:rPr>
            </w:r>
            <w:r w:rsidR="006E18D5">
              <w:rPr>
                <w:noProof/>
                <w:webHidden/>
              </w:rPr>
              <w:fldChar w:fldCharType="separate"/>
            </w:r>
            <w:r w:rsidR="006E18D5">
              <w:rPr>
                <w:noProof/>
                <w:webHidden/>
              </w:rPr>
              <w:t>82</w:t>
            </w:r>
            <w:r w:rsidR="006E18D5">
              <w:rPr>
                <w:noProof/>
                <w:webHidden/>
              </w:rPr>
              <w:fldChar w:fldCharType="end"/>
            </w:r>
          </w:hyperlink>
        </w:p>
        <w:p w14:paraId="4D76CF8F" w14:textId="5A74D453" w:rsidR="006E18D5" w:rsidRDefault="00000000">
          <w:pPr>
            <w:pStyle w:val="Sumrio2"/>
            <w:tabs>
              <w:tab w:val="left" w:pos="1760"/>
              <w:tab w:val="right" w:leader="dot" w:pos="9061"/>
            </w:tabs>
            <w:rPr>
              <w:rFonts w:asciiTheme="minorHAnsi" w:eastAsiaTheme="minorEastAsia" w:hAnsiTheme="minorHAnsi" w:cstheme="minorBidi"/>
              <w:noProof/>
            </w:rPr>
          </w:pPr>
          <w:hyperlink w:anchor="_Toc120825363" w:history="1">
            <w:r w:rsidR="006E18D5" w:rsidRPr="00B8212C">
              <w:rPr>
                <w:rStyle w:val="Hyperlink"/>
                <w:rFonts w:ascii="Times New Roman" w:hAnsi="Times New Roman" w:cs="Times New Roman"/>
                <w:noProof/>
              </w:rPr>
              <w:t>5.18.</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Diagramas de Estados do módulo de Solicitação</w:t>
            </w:r>
            <w:r w:rsidR="006E18D5">
              <w:rPr>
                <w:noProof/>
                <w:webHidden/>
              </w:rPr>
              <w:tab/>
            </w:r>
            <w:r w:rsidR="006E18D5">
              <w:rPr>
                <w:noProof/>
                <w:webHidden/>
              </w:rPr>
              <w:fldChar w:fldCharType="begin"/>
            </w:r>
            <w:r w:rsidR="006E18D5">
              <w:rPr>
                <w:noProof/>
                <w:webHidden/>
              </w:rPr>
              <w:instrText xml:space="preserve"> PAGEREF _Toc120825363 \h </w:instrText>
            </w:r>
            <w:r w:rsidR="006E18D5">
              <w:rPr>
                <w:noProof/>
                <w:webHidden/>
              </w:rPr>
            </w:r>
            <w:r w:rsidR="006E18D5">
              <w:rPr>
                <w:noProof/>
                <w:webHidden/>
              </w:rPr>
              <w:fldChar w:fldCharType="separate"/>
            </w:r>
            <w:r w:rsidR="006E18D5">
              <w:rPr>
                <w:noProof/>
                <w:webHidden/>
              </w:rPr>
              <w:t>83</w:t>
            </w:r>
            <w:r w:rsidR="006E18D5">
              <w:rPr>
                <w:noProof/>
                <w:webHidden/>
              </w:rPr>
              <w:fldChar w:fldCharType="end"/>
            </w:r>
          </w:hyperlink>
        </w:p>
        <w:p w14:paraId="620586B3" w14:textId="385CF7FC" w:rsidR="006E18D5" w:rsidRDefault="00000000">
          <w:pPr>
            <w:pStyle w:val="Sumrio3"/>
            <w:rPr>
              <w:noProof/>
            </w:rPr>
          </w:pPr>
          <w:hyperlink w:anchor="_Toc120825364" w:history="1">
            <w:r w:rsidR="006E18D5" w:rsidRPr="00B8212C">
              <w:rPr>
                <w:rStyle w:val="Hyperlink"/>
                <w:rFonts w:ascii="Times New Roman" w:hAnsi="Times New Roman" w:cs="Times New Roman"/>
                <w:noProof/>
              </w:rPr>
              <w:t>5.18.1.</w:t>
            </w:r>
            <w:r w:rsidR="006E18D5">
              <w:rPr>
                <w:noProof/>
              </w:rPr>
              <w:tab/>
            </w:r>
            <w:r w:rsidR="006E18D5" w:rsidRPr="00B8212C">
              <w:rPr>
                <w:rStyle w:val="Hyperlink"/>
                <w:rFonts w:ascii="Times New Roman" w:hAnsi="Times New Roman" w:cs="Times New Roman"/>
                <w:noProof/>
              </w:rPr>
              <w:t>Registrar Solicitação de Serviço</w:t>
            </w:r>
            <w:r w:rsidR="006E18D5">
              <w:rPr>
                <w:noProof/>
                <w:webHidden/>
              </w:rPr>
              <w:tab/>
            </w:r>
            <w:r w:rsidR="006E18D5">
              <w:rPr>
                <w:noProof/>
                <w:webHidden/>
              </w:rPr>
              <w:fldChar w:fldCharType="begin"/>
            </w:r>
            <w:r w:rsidR="006E18D5">
              <w:rPr>
                <w:noProof/>
                <w:webHidden/>
              </w:rPr>
              <w:instrText xml:space="preserve"> PAGEREF _Toc120825364 \h </w:instrText>
            </w:r>
            <w:r w:rsidR="006E18D5">
              <w:rPr>
                <w:noProof/>
                <w:webHidden/>
              </w:rPr>
            </w:r>
            <w:r w:rsidR="006E18D5">
              <w:rPr>
                <w:noProof/>
                <w:webHidden/>
              </w:rPr>
              <w:fldChar w:fldCharType="separate"/>
            </w:r>
            <w:r w:rsidR="006E18D5">
              <w:rPr>
                <w:noProof/>
                <w:webHidden/>
              </w:rPr>
              <w:t>83</w:t>
            </w:r>
            <w:r w:rsidR="006E18D5">
              <w:rPr>
                <w:noProof/>
                <w:webHidden/>
              </w:rPr>
              <w:fldChar w:fldCharType="end"/>
            </w:r>
          </w:hyperlink>
        </w:p>
        <w:p w14:paraId="090D747F" w14:textId="5A4DA7E8" w:rsidR="006E18D5" w:rsidRDefault="00000000">
          <w:pPr>
            <w:pStyle w:val="Sumrio3"/>
            <w:rPr>
              <w:noProof/>
            </w:rPr>
          </w:pPr>
          <w:hyperlink w:anchor="_Toc120825365" w:history="1">
            <w:r w:rsidR="006E18D5" w:rsidRPr="00B8212C">
              <w:rPr>
                <w:rStyle w:val="Hyperlink"/>
                <w:rFonts w:ascii="Times New Roman" w:hAnsi="Times New Roman" w:cs="Times New Roman"/>
                <w:noProof/>
              </w:rPr>
              <w:t>5.18.2.</w:t>
            </w:r>
            <w:r w:rsidR="006E18D5">
              <w:rPr>
                <w:noProof/>
              </w:rPr>
              <w:tab/>
            </w:r>
            <w:r w:rsidR="006E18D5" w:rsidRPr="00B8212C">
              <w:rPr>
                <w:rStyle w:val="Hyperlink"/>
                <w:rFonts w:ascii="Times New Roman" w:hAnsi="Times New Roman" w:cs="Times New Roman"/>
                <w:noProof/>
              </w:rPr>
              <w:t>Aceitar ou Recusar Solicitação de Serviço</w:t>
            </w:r>
            <w:r w:rsidR="006E18D5">
              <w:rPr>
                <w:noProof/>
                <w:webHidden/>
              </w:rPr>
              <w:tab/>
            </w:r>
            <w:r w:rsidR="006E18D5">
              <w:rPr>
                <w:noProof/>
                <w:webHidden/>
              </w:rPr>
              <w:fldChar w:fldCharType="begin"/>
            </w:r>
            <w:r w:rsidR="006E18D5">
              <w:rPr>
                <w:noProof/>
                <w:webHidden/>
              </w:rPr>
              <w:instrText xml:space="preserve"> PAGEREF _Toc120825365 \h </w:instrText>
            </w:r>
            <w:r w:rsidR="006E18D5">
              <w:rPr>
                <w:noProof/>
                <w:webHidden/>
              </w:rPr>
            </w:r>
            <w:r w:rsidR="006E18D5">
              <w:rPr>
                <w:noProof/>
                <w:webHidden/>
              </w:rPr>
              <w:fldChar w:fldCharType="separate"/>
            </w:r>
            <w:r w:rsidR="006E18D5">
              <w:rPr>
                <w:noProof/>
                <w:webHidden/>
              </w:rPr>
              <w:t>84</w:t>
            </w:r>
            <w:r w:rsidR="006E18D5">
              <w:rPr>
                <w:noProof/>
                <w:webHidden/>
              </w:rPr>
              <w:fldChar w:fldCharType="end"/>
            </w:r>
          </w:hyperlink>
        </w:p>
        <w:p w14:paraId="643ADC17" w14:textId="7E5D2BD1" w:rsidR="006E18D5" w:rsidRDefault="00000000">
          <w:pPr>
            <w:pStyle w:val="Sumrio3"/>
            <w:rPr>
              <w:noProof/>
            </w:rPr>
          </w:pPr>
          <w:hyperlink w:anchor="_Toc120825366" w:history="1">
            <w:r w:rsidR="006E18D5" w:rsidRPr="00B8212C">
              <w:rPr>
                <w:rStyle w:val="Hyperlink"/>
                <w:rFonts w:ascii="Times New Roman" w:hAnsi="Times New Roman" w:cs="Times New Roman"/>
                <w:noProof/>
              </w:rPr>
              <w:t>5.18.3.</w:t>
            </w:r>
            <w:r w:rsidR="006E18D5">
              <w:rPr>
                <w:noProof/>
              </w:rPr>
              <w:tab/>
            </w:r>
            <w:r w:rsidR="006E18D5" w:rsidRPr="00B8212C">
              <w:rPr>
                <w:rStyle w:val="Hyperlink"/>
                <w:rFonts w:ascii="Times New Roman" w:hAnsi="Times New Roman" w:cs="Times New Roman"/>
                <w:noProof/>
              </w:rPr>
              <w:t>Excluir Solicitação de Serviço</w:t>
            </w:r>
            <w:r w:rsidR="006E18D5">
              <w:rPr>
                <w:noProof/>
                <w:webHidden/>
              </w:rPr>
              <w:tab/>
            </w:r>
            <w:r w:rsidR="006E18D5">
              <w:rPr>
                <w:noProof/>
                <w:webHidden/>
              </w:rPr>
              <w:fldChar w:fldCharType="begin"/>
            </w:r>
            <w:r w:rsidR="006E18D5">
              <w:rPr>
                <w:noProof/>
                <w:webHidden/>
              </w:rPr>
              <w:instrText xml:space="preserve"> PAGEREF _Toc120825366 \h </w:instrText>
            </w:r>
            <w:r w:rsidR="006E18D5">
              <w:rPr>
                <w:noProof/>
                <w:webHidden/>
              </w:rPr>
            </w:r>
            <w:r w:rsidR="006E18D5">
              <w:rPr>
                <w:noProof/>
                <w:webHidden/>
              </w:rPr>
              <w:fldChar w:fldCharType="separate"/>
            </w:r>
            <w:r w:rsidR="006E18D5">
              <w:rPr>
                <w:noProof/>
                <w:webHidden/>
              </w:rPr>
              <w:t>85</w:t>
            </w:r>
            <w:r w:rsidR="006E18D5">
              <w:rPr>
                <w:noProof/>
                <w:webHidden/>
              </w:rPr>
              <w:fldChar w:fldCharType="end"/>
            </w:r>
          </w:hyperlink>
        </w:p>
        <w:p w14:paraId="411A41C9" w14:textId="206DD3E0" w:rsidR="006E18D5" w:rsidRDefault="00000000">
          <w:pPr>
            <w:pStyle w:val="Sumrio2"/>
            <w:tabs>
              <w:tab w:val="left" w:pos="1760"/>
              <w:tab w:val="right" w:leader="dot" w:pos="9061"/>
            </w:tabs>
            <w:rPr>
              <w:rFonts w:asciiTheme="minorHAnsi" w:eastAsiaTheme="minorEastAsia" w:hAnsiTheme="minorHAnsi" w:cstheme="minorBidi"/>
              <w:noProof/>
            </w:rPr>
          </w:pPr>
          <w:hyperlink w:anchor="_Toc120825367" w:history="1">
            <w:r w:rsidR="006E18D5" w:rsidRPr="00B8212C">
              <w:rPr>
                <w:rStyle w:val="Hyperlink"/>
                <w:rFonts w:ascii="Times New Roman" w:hAnsi="Times New Roman" w:cs="Times New Roman"/>
                <w:noProof/>
              </w:rPr>
              <w:t>5.19.</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Telas do Sistema Proposto</w:t>
            </w:r>
            <w:r w:rsidR="006E18D5">
              <w:rPr>
                <w:noProof/>
                <w:webHidden/>
              </w:rPr>
              <w:tab/>
            </w:r>
            <w:r w:rsidR="006E18D5">
              <w:rPr>
                <w:noProof/>
                <w:webHidden/>
              </w:rPr>
              <w:fldChar w:fldCharType="begin"/>
            </w:r>
            <w:r w:rsidR="006E18D5">
              <w:rPr>
                <w:noProof/>
                <w:webHidden/>
              </w:rPr>
              <w:instrText xml:space="preserve"> PAGEREF _Toc120825367 \h </w:instrText>
            </w:r>
            <w:r w:rsidR="006E18D5">
              <w:rPr>
                <w:noProof/>
                <w:webHidden/>
              </w:rPr>
            </w:r>
            <w:r w:rsidR="006E18D5">
              <w:rPr>
                <w:noProof/>
                <w:webHidden/>
              </w:rPr>
              <w:fldChar w:fldCharType="separate"/>
            </w:r>
            <w:r w:rsidR="006E18D5">
              <w:rPr>
                <w:noProof/>
                <w:webHidden/>
              </w:rPr>
              <w:t>86</w:t>
            </w:r>
            <w:r w:rsidR="006E18D5">
              <w:rPr>
                <w:noProof/>
                <w:webHidden/>
              </w:rPr>
              <w:fldChar w:fldCharType="end"/>
            </w:r>
          </w:hyperlink>
        </w:p>
        <w:p w14:paraId="275A9749" w14:textId="719764D4" w:rsidR="006E18D5" w:rsidRDefault="00000000">
          <w:pPr>
            <w:pStyle w:val="Sumrio3"/>
            <w:rPr>
              <w:noProof/>
            </w:rPr>
          </w:pPr>
          <w:hyperlink w:anchor="_Toc120825368" w:history="1">
            <w:r w:rsidR="006E18D5" w:rsidRPr="00B8212C">
              <w:rPr>
                <w:rStyle w:val="Hyperlink"/>
                <w:rFonts w:ascii="Times New Roman" w:hAnsi="Times New Roman" w:cs="Times New Roman"/>
                <w:noProof/>
              </w:rPr>
              <w:t>5.19.1.</w:t>
            </w:r>
            <w:r w:rsidR="006E18D5">
              <w:rPr>
                <w:noProof/>
              </w:rPr>
              <w:tab/>
            </w:r>
            <w:r w:rsidR="006E18D5" w:rsidRPr="00B8212C">
              <w:rPr>
                <w:rStyle w:val="Hyperlink"/>
                <w:rFonts w:ascii="Times New Roman" w:hAnsi="Times New Roman" w:cs="Times New Roman"/>
                <w:noProof/>
              </w:rPr>
              <w:t>Cadastrar Usuários</w:t>
            </w:r>
            <w:r w:rsidR="006E18D5">
              <w:rPr>
                <w:noProof/>
                <w:webHidden/>
              </w:rPr>
              <w:tab/>
            </w:r>
            <w:r w:rsidR="006E18D5">
              <w:rPr>
                <w:noProof/>
                <w:webHidden/>
              </w:rPr>
              <w:fldChar w:fldCharType="begin"/>
            </w:r>
            <w:r w:rsidR="006E18D5">
              <w:rPr>
                <w:noProof/>
                <w:webHidden/>
              </w:rPr>
              <w:instrText xml:space="preserve"> PAGEREF _Toc120825368 \h </w:instrText>
            </w:r>
            <w:r w:rsidR="006E18D5">
              <w:rPr>
                <w:noProof/>
                <w:webHidden/>
              </w:rPr>
            </w:r>
            <w:r w:rsidR="006E18D5">
              <w:rPr>
                <w:noProof/>
                <w:webHidden/>
              </w:rPr>
              <w:fldChar w:fldCharType="separate"/>
            </w:r>
            <w:r w:rsidR="006E18D5">
              <w:rPr>
                <w:noProof/>
                <w:webHidden/>
              </w:rPr>
              <w:t>86</w:t>
            </w:r>
            <w:r w:rsidR="006E18D5">
              <w:rPr>
                <w:noProof/>
                <w:webHidden/>
              </w:rPr>
              <w:fldChar w:fldCharType="end"/>
            </w:r>
          </w:hyperlink>
        </w:p>
        <w:p w14:paraId="596A8823" w14:textId="242C936E" w:rsidR="006E18D5" w:rsidRDefault="00000000">
          <w:pPr>
            <w:pStyle w:val="Sumrio3"/>
            <w:rPr>
              <w:noProof/>
            </w:rPr>
          </w:pPr>
          <w:hyperlink w:anchor="_Toc120825369" w:history="1">
            <w:r w:rsidR="006E18D5" w:rsidRPr="00B8212C">
              <w:rPr>
                <w:rStyle w:val="Hyperlink"/>
                <w:rFonts w:ascii="Times New Roman" w:hAnsi="Times New Roman" w:cs="Times New Roman"/>
                <w:noProof/>
              </w:rPr>
              <w:t>5.19.2.</w:t>
            </w:r>
            <w:r w:rsidR="006E18D5">
              <w:rPr>
                <w:noProof/>
              </w:rPr>
              <w:tab/>
            </w:r>
            <w:r w:rsidR="006E18D5" w:rsidRPr="00B8212C">
              <w:rPr>
                <w:rStyle w:val="Hyperlink"/>
                <w:rFonts w:ascii="Times New Roman" w:hAnsi="Times New Roman" w:cs="Times New Roman"/>
                <w:noProof/>
              </w:rPr>
              <w:t>Cadastrar Embarcações</w:t>
            </w:r>
            <w:r w:rsidR="006E18D5">
              <w:rPr>
                <w:noProof/>
                <w:webHidden/>
              </w:rPr>
              <w:tab/>
            </w:r>
            <w:r w:rsidR="006E18D5">
              <w:rPr>
                <w:noProof/>
                <w:webHidden/>
              </w:rPr>
              <w:fldChar w:fldCharType="begin"/>
            </w:r>
            <w:r w:rsidR="006E18D5">
              <w:rPr>
                <w:noProof/>
                <w:webHidden/>
              </w:rPr>
              <w:instrText xml:space="preserve"> PAGEREF _Toc120825369 \h </w:instrText>
            </w:r>
            <w:r w:rsidR="006E18D5">
              <w:rPr>
                <w:noProof/>
                <w:webHidden/>
              </w:rPr>
            </w:r>
            <w:r w:rsidR="006E18D5">
              <w:rPr>
                <w:noProof/>
                <w:webHidden/>
              </w:rPr>
              <w:fldChar w:fldCharType="separate"/>
            </w:r>
            <w:r w:rsidR="006E18D5">
              <w:rPr>
                <w:noProof/>
                <w:webHidden/>
              </w:rPr>
              <w:t>87</w:t>
            </w:r>
            <w:r w:rsidR="006E18D5">
              <w:rPr>
                <w:noProof/>
                <w:webHidden/>
              </w:rPr>
              <w:fldChar w:fldCharType="end"/>
            </w:r>
          </w:hyperlink>
        </w:p>
        <w:p w14:paraId="66F57E87" w14:textId="5CCF4F1A" w:rsidR="006E18D5" w:rsidRDefault="00000000">
          <w:pPr>
            <w:pStyle w:val="Sumrio3"/>
            <w:rPr>
              <w:noProof/>
            </w:rPr>
          </w:pPr>
          <w:hyperlink w:anchor="_Toc120825370" w:history="1">
            <w:r w:rsidR="006E18D5" w:rsidRPr="00B8212C">
              <w:rPr>
                <w:rStyle w:val="Hyperlink"/>
                <w:rFonts w:ascii="Times New Roman" w:hAnsi="Times New Roman" w:cs="Times New Roman"/>
                <w:noProof/>
              </w:rPr>
              <w:t>5.19.3.</w:t>
            </w:r>
            <w:r w:rsidR="006E18D5">
              <w:rPr>
                <w:noProof/>
              </w:rPr>
              <w:tab/>
            </w:r>
            <w:r w:rsidR="006E18D5" w:rsidRPr="00B8212C">
              <w:rPr>
                <w:rStyle w:val="Hyperlink"/>
                <w:rFonts w:ascii="Times New Roman" w:hAnsi="Times New Roman" w:cs="Times New Roman"/>
                <w:noProof/>
              </w:rPr>
              <w:t>Cadastrar Portos</w:t>
            </w:r>
            <w:r w:rsidR="006E18D5">
              <w:rPr>
                <w:noProof/>
                <w:webHidden/>
              </w:rPr>
              <w:tab/>
            </w:r>
            <w:r w:rsidR="006E18D5">
              <w:rPr>
                <w:noProof/>
                <w:webHidden/>
              </w:rPr>
              <w:fldChar w:fldCharType="begin"/>
            </w:r>
            <w:r w:rsidR="006E18D5">
              <w:rPr>
                <w:noProof/>
                <w:webHidden/>
              </w:rPr>
              <w:instrText xml:space="preserve"> PAGEREF _Toc120825370 \h </w:instrText>
            </w:r>
            <w:r w:rsidR="006E18D5">
              <w:rPr>
                <w:noProof/>
                <w:webHidden/>
              </w:rPr>
            </w:r>
            <w:r w:rsidR="006E18D5">
              <w:rPr>
                <w:noProof/>
                <w:webHidden/>
              </w:rPr>
              <w:fldChar w:fldCharType="separate"/>
            </w:r>
            <w:r w:rsidR="006E18D5">
              <w:rPr>
                <w:noProof/>
                <w:webHidden/>
              </w:rPr>
              <w:t>87</w:t>
            </w:r>
            <w:r w:rsidR="006E18D5">
              <w:rPr>
                <w:noProof/>
                <w:webHidden/>
              </w:rPr>
              <w:fldChar w:fldCharType="end"/>
            </w:r>
          </w:hyperlink>
        </w:p>
        <w:p w14:paraId="7303FCBF" w14:textId="36F94590" w:rsidR="006E18D5" w:rsidRDefault="00000000">
          <w:pPr>
            <w:pStyle w:val="Sumrio3"/>
            <w:rPr>
              <w:noProof/>
            </w:rPr>
          </w:pPr>
          <w:hyperlink w:anchor="_Toc120825371" w:history="1">
            <w:r w:rsidR="006E18D5" w:rsidRPr="00B8212C">
              <w:rPr>
                <w:rStyle w:val="Hyperlink"/>
                <w:rFonts w:ascii="Times New Roman" w:hAnsi="Times New Roman" w:cs="Times New Roman"/>
                <w:noProof/>
              </w:rPr>
              <w:t>5.19.4.</w:t>
            </w:r>
            <w:r w:rsidR="006E18D5">
              <w:rPr>
                <w:noProof/>
              </w:rPr>
              <w:tab/>
            </w:r>
            <w:r w:rsidR="006E18D5" w:rsidRPr="00B8212C">
              <w:rPr>
                <w:rStyle w:val="Hyperlink"/>
                <w:rFonts w:ascii="Times New Roman" w:hAnsi="Times New Roman" w:cs="Times New Roman"/>
                <w:noProof/>
              </w:rPr>
              <w:t>Cadastrar Serviços</w:t>
            </w:r>
            <w:r w:rsidR="006E18D5">
              <w:rPr>
                <w:noProof/>
                <w:webHidden/>
              </w:rPr>
              <w:tab/>
            </w:r>
            <w:r w:rsidR="006E18D5">
              <w:rPr>
                <w:noProof/>
                <w:webHidden/>
              </w:rPr>
              <w:fldChar w:fldCharType="begin"/>
            </w:r>
            <w:r w:rsidR="006E18D5">
              <w:rPr>
                <w:noProof/>
                <w:webHidden/>
              </w:rPr>
              <w:instrText xml:space="preserve"> PAGEREF _Toc120825371 \h </w:instrText>
            </w:r>
            <w:r w:rsidR="006E18D5">
              <w:rPr>
                <w:noProof/>
                <w:webHidden/>
              </w:rPr>
            </w:r>
            <w:r w:rsidR="006E18D5">
              <w:rPr>
                <w:noProof/>
                <w:webHidden/>
              </w:rPr>
              <w:fldChar w:fldCharType="separate"/>
            </w:r>
            <w:r w:rsidR="006E18D5">
              <w:rPr>
                <w:noProof/>
                <w:webHidden/>
              </w:rPr>
              <w:t>88</w:t>
            </w:r>
            <w:r w:rsidR="006E18D5">
              <w:rPr>
                <w:noProof/>
                <w:webHidden/>
              </w:rPr>
              <w:fldChar w:fldCharType="end"/>
            </w:r>
          </w:hyperlink>
        </w:p>
        <w:p w14:paraId="7B042751" w14:textId="74A4323B" w:rsidR="006E18D5" w:rsidRDefault="00000000">
          <w:pPr>
            <w:pStyle w:val="Sumrio3"/>
            <w:rPr>
              <w:noProof/>
            </w:rPr>
          </w:pPr>
          <w:hyperlink w:anchor="_Toc120825372" w:history="1">
            <w:r w:rsidR="006E18D5" w:rsidRPr="00B8212C">
              <w:rPr>
                <w:rStyle w:val="Hyperlink"/>
                <w:rFonts w:ascii="Times New Roman" w:hAnsi="Times New Roman" w:cs="Times New Roman"/>
                <w:noProof/>
              </w:rPr>
              <w:t>5.19.5.</w:t>
            </w:r>
            <w:r w:rsidR="006E18D5">
              <w:rPr>
                <w:noProof/>
              </w:rPr>
              <w:tab/>
            </w:r>
            <w:r w:rsidR="006E18D5" w:rsidRPr="00B8212C">
              <w:rPr>
                <w:rStyle w:val="Hyperlink"/>
                <w:rFonts w:ascii="Times New Roman" w:hAnsi="Times New Roman" w:cs="Times New Roman"/>
                <w:noProof/>
              </w:rPr>
              <w:t>Cadastrar Equipamentos</w:t>
            </w:r>
            <w:r w:rsidR="006E18D5">
              <w:rPr>
                <w:noProof/>
                <w:webHidden/>
              </w:rPr>
              <w:tab/>
            </w:r>
            <w:r w:rsidR="006E18D5">
              <w:rPr>
                <w:noProof/>
                <w:webHidden/>
              </w:rPr>
              <w:fldChar w:fldCharType="begin"/>
            </w:r>
            <w:r w:rsidR="006E18D5">
              <w:rPr>
                <w:noProof/>
                <w:webHidden/>
              </w:rPr>
              <w:instrText xml:space="preserve"> PAGEREF _Toc120825372 \h </w:instrText>
            </w:r>
            <w:r w:rsidR="006E18D5">
              <w:rPr>
                <w:noProof/>
                <w:webHidden/>
              </w:rPr>
            </w:r>
            <w:r w:rsidR="006E18D5">
              <w:rPr>
                <w:noProof/>
                <w:webHidden/>
              </w:rPr>
              <w:fldChar w:fldCharType="separate"/>
            </w:r>
            <w:r w:rsidR="006E18D5">
              <w:rPr>
                <w:noProof/>
                <w:webHidden/>
              </w:rPr>
              <w:t>88</w:t>
            </w:r>
            <w:r w:rsidR="006E18D5">
              <w:rPr>
                <w:noProof/>
                <w:webHidden/>
              </w:rPr>
              <w:fldChar w:fldCharType="end"/>
            </w:r>
          </w:hyperlink>
        </w:p>
        <w:p w14:paraId="6965390C" w14:textId="43D27F8C" w:rsidR="006E18D5" w:rsidRDefault="00000000">
          <w:pPr>
            <w:pStyle w:val="Sumrio3"/>
            <w:rPr>
              <w:noProof/>
            </w:rPr>
          </w:pPr>
          <w:hyperlink w:anchor="_Toc120825373" w:history="1">
            <w:r w:rsidR="006E18D5" w:rsidRPr="00B8212C">
              <w:rPr>
                <w:rStyle w:val="Hyperlink"/>
                <w:rFonts w:ascii="Times New Roman" w:hAnsi="Times New Roman" w:cs="Times New Roman"/>
                <w:noProof/>
              </w:rPr>
              <w:t>5.19.6.</w:t>
            </w:r>
            <w:r w:rsidR="006E18D5">
              <w:rPr>
                <w:noProof/>
              </w:rPr>
              <w:tab/>
            </w:r>
            <w:r w:rsidR="006E18D5" w:rsidRPr="00B8212C">
              <w:rPr>
                <w:rStyle w:val="Hyperlink"/>
                <w:rFonts w:ascii="Times New Roman" w:hAnsi="Times New Roman" w:cs="Times New Roman"/>
                <w:noProof/>
              </w:rPr>
              <w:t>Registrar Solicitação de Serviço</w:t>
            </w:r>
            <w:r w:rsidR="006E18D5">
              <w:rPr>
                <w:noProof/>
                <w:webHidden/>
              </w:rPr>
              <w:tab/>
            </w:r>
            <w:r w:rsidR="006E18D5">
              <w:rPr>
                <w:noProof/>
                <w:webHidden/>
              </w:rPr>
              <w:fldChar w:fldCharType="begin"/>
            </w:r>
            <w:r w:rsidR="006E18D5">
              <w:rPr>
                <w:noProof/>
                <w:webHidden/>
              </w:rPr>
              <w:instrText xml:space="preserve"> PAGEREF _Toc120825373 \h </w:instrText>
            </w:r>
            <w:r w:rsidR="006E18D5">
              <w:rPr>
                <w:noProof/>
                <w:webHidden/>
              </w:rPr>
            </w:r>
            <w:r w:rsidR="006E18D5">
              <w:rPr>
                <w:noProof/>
                <w:webHidden/>
              </w:rPr>
              <w:fldChar w:fldCharType="separate"/>
            </w:r>
            <w:r w:rsidR="006E18D5">
              <w:rPr>
                <w:noProof/>
                <w:webHidden/>
              </w:rPr>
              <w:t>89</w:t>
            </w:r>
            <w:r w:rsidR="006E18D5">
              <w:rPr>
                <w:noProof/>
                <w:webHidden/>
              </w:rPr>
              <w:fldChar w:fldCharType="end"/>
            </w:r>
          </w:hyperlink>
        </w:p>
        <w:p w14:paraId="6B4A6D7B" w14:textId="25F307E2" w:rsidR="006E18D5" w:rsidRDefault="00000000">
          <w:pPr>
            <w:pStyle w:val="Sumrio3"/>
            <w:rPr>
              <w:noProof/>
            </w:rPr>
          </w:pPr>
          <w:hyperlink w:anchor="_Toc120825374" w:history="1">
            <w:r w:rsidR="006E18D5" w:rsidRPr="00B8212C">
              <w:rPr>
                <w:rStyle w:val="Hyperlink"/>
                <w:rFonts w:ascii="Times New Roman" w:hAnsi="Times New Roman" w:cs="Times New Roman"/>
                <w:noProof/>
              </w:rPr>
              <w:t>5.19.7.</w:t>
            </w:r>
            <w:r w:rsidR="006E18D5">
              <w:rPr>
                <w:noProof/>
              </w:rPr>
              <w:tab/>
            </w:r>
            <w:r w:rsidR="006E18D5" w:rsidRPr="00B8212C">
              <w:rPr>
                <w:rStyle w:val="Hyperlink"/>
                <w:rFonts w:ascii="Times New Roman" w:hAnsi="Times New Roman" w:cs="Times New Roman"/>
                <w:noProof/>
              </w:rPr>
              <w:t>Aceitar ou Recusar de Solicitação de Serviço</w:t>
            </w:r>
            <w:r w:rsidR="006E18D5">
              <w:rPr>
                <w:noProof/>
                <w:webHidden/>
              </w:rPr>
              <w:tab/>
            </w:r>
            <w:r w:rsidR="006E18D5">
              <w:rPr>
                <w:noProof/>
                <w:webHidden/>
              </w:rPr>
              <w:fldChar w:fldCharType="begin"/>
            </w:r>
            <w:r w:rsidR="006E18D5">
              <w:rPr>
                <w:noProof/>
                <w:webHidden/>
              </w:rPr>
              <w:instrText xml:space="preserve"> PAGEREF _Toc120825374 \h </w:instrText>
            </w:r>
            <w:r w:rsidR="006E18D5">
              <w:rPr>
                <w:noProof/>
                <w:webHidden/>
              </w:rPr>
            </w:r>
            <w:r w:rsidR="006E18D5">
              <w:rPr>
                <w:noProof/>
                <w:webHidden/>
              </w:rPr>
              <w:fldChar w:fldCharType="separate"/>
            </w:r>
            <w:r w:rsidR="006E18D5">
              <w:rPr>
                <w:noProof/>
                <w:webHidden/>
              </w:rPr>
              <w:t>90</w:t>
            </w:r>
            <w:r w:rsidR="006E18D5">
              <w:rPr>
                <w:noProof/>
                <w:webHidden/>
              </w:rPr>
              <w:fldChar w:fldCharType="end"/>
            </w:r>
          </w:hyperlink>
        </w:p>
        <w:p w14:paraId="2156E5A5" w14:textId="3CBFEE76" w:rsidR="006E18D5" w:rsidRDefault="00000000">
          <w:pPr>
            <w:pStyle w:val="Sumrio3"/>
            <w:rPr>
              <w:noProof/>
            </w:rPr>
          </w:pPr>
          <w:hyperlink w:anchor="_Toc120825375" w:history="1">
            <w:r w:rsidR="006E18D5" w:rsidRPr="00B8212C">
              <w:rPr>
                <w:rStyle w:val="Hyperlink"/>
                <w:rFonts w:ascii="Times New Roman" w:hAnsi="Times New Roman" w:cs="Times New Roman"/>
                <w:noProof/>
              </w:rPr>
              <w:t>5.19.8.</w:t>
            </w:r>
            <w:r w:rsidR="006E18D5">
              <w:rPr>
                <w:noProof/>
              </w:rPr>
              <w:tab/>
            </w:r>
            <w:r w:rsidR="006E18D5" w:rsidRPr="00B8212C">
              <w:rPr>
                <w:rStyle w:val="Hyperlink"/>
                <w:rFonts w:ascii="Times New Roman" w:hAnsi="Times New Roman" w:cs="Times New Roman"/>
                <w:noProof/>
              </w:rPr>
              <w:t>Exclusão de Solicitação de Serviço</w:t>
            </w:r>
            <w:r w:rsidR="006E18D5">
              <w:rPr>
                <w:noProof/>
                <w:webHidden/>
              </w:rPr>
              <w:tab/>
            </w:r>
            <w:r w:rsidR="006E18D5">
              <w:rPr>
                <w:noProof/>
                <w:webHidden/>
              </w:rPr>
              <w:fldChar w:fldCharType="begin"/>
            </w:r>
            <w:r w:rsidR="006E18D5">
              <w:rPr>
                <w:noProof/>
                <w:webHidden/>
              </w:rPr>
              <w:instrText xml:space="preserve"> PAGEREF _Toc120825375 \h </w:instrText>
            </w:r>
            <w:r w:rsidR="006E18D5">
              <w:rPr>
                <w:noProof/>
                <w:webHidden/>
              </w:rPr>
            </w:r>
            <w:r w:rsidR="006E18D5">
              <w:rPr>
                <w:noProof/>
                <w:webHidden/>
              </w:rPr>
              <w:fldChar w:fldCharType="separate"/>
            </w:r>
            <w:r w:rsidR="006E18D5">
              <w:rPr>
                <w:noProof/>
                <w:webHidden/>
              </w:rPr>
              <w:t>91</w:t>
            </w:r>
            <w:r w:rsidR="006E18D5">
              <w:rPr>
                <w:noProof/>
                <w:webHidden/>
              </w:rPr>
              <w:fldChar w:fldCharType="end"/>
            </w:r>
          </w:hyperlink>
        </w:p>
        <w:p w14:paraId="1DB4BC64" w14:textId="21218F40" w:rsidR="006E18D5" w:rsidRDefault="00000000">
          <w:pPr>
            <w:pStyle w:val="Sumrio3"/>
            <w:rPr>
              <w:noProof/>
            </w:rPr>
          </w:pPr>
          <w:hyperlink w:anchor="_Toc120825376" w:history="1">
            <w:r w:rsidR="006E18D5" w:rsidRPr="00B8212C">
              <w:rPr>
                <w:rStyle w:val="Hyperlink"/>
                <w:rFonts w:ascii="Times New Roman" w:hAnsi="Times New Roman" w:cs="Times New Roman"/>
                <w:noProof/>
              </w:rPr>
              <w:t>5.19.9.</w:t>
            </w:r>
            <w:r w:rsidR="006E18D5">
              <w:rPr>
                <w:noProof/>
              </w:rPr>
              <w:tab/>
            </w:r>
            <w:r w:rsidR="006E18D5" w:rsidRPr="00B8212C">
              <w:rPr>
                <w:rStyle w:val="Hyperlink"/>
                <w:rFonts w:ascii="Times New Roman" w:hAnsi="Times New Roman" w:cs="Times New Roman"/>
                <w:noProof/>
              </w:rPr>
              <w:t>Exibir Todas as Solicitações</w:t>
            </w:r>
            <w:r w:rsidR="006E18D5">
              <w:rPr>
                <w:noProof/>
                <w:webHidden/>
              </w:rPr>
              <w:tab/>
            </w:r>
            <w:r w:rsidR="006E18D5">
              <w:rPr>
                <w:noProof/>
                <w:webHidden/>
              </w:rPr>
              <w:fldChar w:fldCharType="begin"/>
            </w:r>
            <w:r w:rsidR="006E18D5">
              <w:rPr>
                <w:noProof/>
                <w:webHidden/>
              </w:rPr>
              <w:instrText xml:space="preserve"> PAGEREF _Toc120825376 \h </w:instrText>
            </w:r>
            <w:r w:rsidR="006E18D5">
              <w:rPr>
                <w:noProof/>
                <w:webHidden/>
              </w:rPr>
            </w:r>
            <w:r w:rsidR="006E18D5">
              <w:rPr>
                <w:noProof/>
                <w:webHidden/>
              </w:rPr>
              <w:fldChar w:fldCharType="separate"/>
            </w:r>
            <w:r w:rsidR="006E18D5">
              <w:rPr>
                <w:noProof/>
                <w:webHidden/>
              </w:rPr>
              <w:t>92</w:t>
            </w:r>
            <w:r w:rsidR="006E18D5">
              <w:rPr>
                <w:noProof/>
                <w:webHidden/>
              </w:rPr>
              <w:fldChar w:fldCharType="end"/>
            </w:r>
          </w:hyperlink>
        </w:p>
        <w:p w14:paraId="39AC0CD0" w14:textId="069196FE" w:rsidR="006E18D5" w:rsidRDefault="00000000">
          <w:pPr>
            <w:pStyle w:val="Sumrio3"/>
            <w:rPr>
              <w:noProof/>
            </w:rPr>
          </w:pPr>
          <w:hyperlink w:anchor="_Toc120825377" w:history="1">
            <w:r w:rsidR="006E18D5" w:rsidRPr="00B8212C">
              <w:rPr>
                <w:rStyle w:val="Hyperlink"/>
                <w:rFonts w:ascii="Times New Roman" w:hAnsi="Times New Roman" w:cs="Times New Roman"/>
                <w:noProof/>
              </w:rPr>
              <w:t>5.19.10.</w:t>
            </w:r>
            <w:r w:rsidR="006E18D5">
              <w:rPr>
                <w:noProof/>
              </w:rPr>
              <w:tab/>
            </w:r>
            <w:r w:rsidR="006E18D5" w:rsidRPr="00B8212C">
              <w:rPr>
                <w:rStyle w:val="Hyperlink"/>
                <w:rFonts w:ascii="Times New Roman" w:hAnsi="Times New Roman" w:cs="Times New Roman"/>
                <w:noProof/>
              </w:rPr>
              <w:t>Exibir Minhas Solicitações</w:t>
            </w:r>
            <w:r w:rsidR="006E18D5">
              <w:rPr>
                <w:noProof/>
                <w:webHidden/>
              </w:rPr>
              <w:tab/>
            </w:r>
            <w:r w:rsidR="006E18D5">
              <w:rPr>
                <w:noProof/>
                <w:webHidden/>
              </w:rPr>
              <w:fldChar w:fldCharType="begin"/>
            </w:r>
            <w:r w:rsidR="006E18D5">
              <w:rPr>
                <w:noProof/>
                <w:webHidden/>
              </w:rPr>
              <w:instrText xml:space="preserve"> PAGEREF _Toc120825377 \h </w:instrText>
            </w:r>
            <w:r w:rsidR="006E18D5">
              <w:rPr>
                <w:noProof/>
                <w:webHidden/>
              </w:rPr>
            </w:r>
            <w:r w:rsidR="006E18D5">
              <w:rPr>
                <w:noProof/>
                <w:webHidden/>
              </w:rPr>
              <w:fldChar w:fldCharType="separate"/>
            </w:r>
            <w:r w:rsidR="006E18D5">
              <w:rPr>
                <w:noProof/>
                <w:webHidden/>
              </w:rPr>
              <w:t>93</w:t>
            </w:r>
            <w:r w:rsidR="006E18D5">
              <w:rPr>
                <w:noProof/>
                <w:webHidden/>
              </w:rPr>
              <w:fldChar w:fldCharType="end"/>
            </w:r>
          </w:hyperlink>
        </w:p>
        <w:p w14:paraId="18746227" w14:textId="4DF7BCE4" w:rsidR="006E18D5" w:rsidRDefault="00000000">
          <w:pPr>
            <w:pStyle w:val="Sumrio3"/>
            <w:rPr>
              <w:noProof/>
            </w:rPr>
          </w:pPr>
          <w:hyperlink w:anchor="_Toc120825378" w:history="1">
            <w:r w:rsidR="006E18D5" w:rsidRPr="00B8212C">
              <w:rPr>
                <w:rStyle w:val="Hyperlink"/>
                <w:rFonts w:ascii="Times New Roman" w:hAnsi="Times New Roman" w:cs="Times New Roman"/>
                <w:noProof/>
              </w:rPr>
              <w:t>5.19.11.</w:t>
            </w:r>
            <w:r w:rsidR="006E18D5">
              <w:rPr>
                <w:noProof/>
              </w:rPr>
              <w:tab/>
            </w:r>
            <w:r w:rsidR="006E18D5" w:rsidRPr="00B8212C">
              <w:rPr>
                <w:rStyle w:val="Hyperlink"/>
                <w:rFonts w:ascii="Times New Roman" w:hAnsi="Times New Roman" w:cs="Times New Roman"/>
                <w:noProof/>
              </w:rPr>
              <w:t>Exibir Meus Serviços</w:t>
            </w:r>
            <w:r w:rsidR="006E18D5">
              <w:rPr>
                <w:noProof/>
                <w:webHidden/>
              </w:rPr>
              <w:tab/>
            </w:r>
            <w:r w:rsidR="006E18D5">
              <w:rPr>
                <w:noProof/>
                <w:webHidden/>
              </w:rPr>
              <w:fldChar w:fldCharType="begin"/>
            </w:r>
            <w:r w:rsidR="006E18D5">
              <w:rPr>
                <w:noProof/>
                <w:webHidden/>
              </w:rPr>
              <w:instrText xml:space="preserve"> PAGEREF _Toc120825378 \h </w:instrText>
            </w:r>
            <w:r w:rsidR="006E18D5">
              <w:rPr>
                <w:noProof/>
                <w:webHidden/>
              </w:rPr>
            </w:r>
            <w:r w:rsidR="006E18D5">
              <w:rPr>
                <w:noProof/>
                <w:webHidden/>
              </w:rPr>
              <w:fldChar w:fldCharType="separate"/>
            </w:r>
            <w:r w:rsidR="006E18D5">
              <w:rPr>
                <w:noProof/>
                <w:webHidden/>
              </w:rPr>
              <w:t>94</w:t>
            </w:r>
            <w:r w:rsidR="006E18D5">
              <w:rPr>
                <w:noProof/>
                <w:webHidden/>
              </w:rPr>
              <w:fldChar w:fldCharType="end"/>
            </w:r>
          </w:hyperlink>
        </w:p>
        <w:p w14:paraId="43E63CCC" w14:textId="2741166E" w:rsidR="006E18D5" w:rsidRDefault="00000000">
          <w:pPr>
            <w:pStyle w:val="Sumrio2"/>
            <w:tabs>
              <w:tab w:val="left" w:pos="1760"/>
              <w:tab w:val="right" w:leader="dot" w:pos="9061"/>
            </w:tabs>
            <w:rPr>
              <w:rFonts w:asciiTheme="minorHAnsi" w:eastAsiaTheme="minorEastAsia" w:hAnsiTheme="minorHAnsi" w:cstheme="minorBidi"/>
              <w:noProof/>
            </w:rPr>
          </w:pPr>
          <w:hyperlink w:anchor="_Toc120825379" w:history="1">
            <w:r w:rsidR="006E18D5" w:rsidRPr="00B8212C">
              <w:rPr>
                <w:rStyle w:val="Hyperlink"/>
                <w:rFonts w:ascii="Times New Roman" w:hAnsi="Times New Roman" w:cs="Times New Roman"/>
                <w:noProof/>
              </w:rPr>
              <w:t>5.20.</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Projeto físico, base de dados e manual de instalação</w:t>
            </w:r>
            <w:r w:rsidR="006E18D5">
              <w:rPr>
                <w:noProof/>
                <w:webHidden/>
              </w:rPr>
              <w:tab/>
            </w:r>
            <w:r w:rsidR="006E18D5">
              <w:rPr>
                <w:noProof/>
                <w:webHidden/>
              </w:rPr>
              <w:fldChar w:fldCharType="begin"/>
            </w:r>
            <w:r w:rsidR="006E18D5">
              <w:rPr>
                <w:noProof/>
                <w:webHidden/>
              </w:rPr>
              <w:instrText xml:space="preserve"> PAGEREF _Toc120825379 \h </w:instrText>
            </w:r>
            <w:r w:rsidR="006E18D5">
              <w:rPr>
                <w:noProof/>
                <w:webHidden/>
              </w:rPr>
            </w:r>
            <w:r w:rsidR="006E18D5">
              <w:rPr>
                <w:noProof/>
                <w:webHidden/>
              </w:rPr>
              <w:fldChar w:fldCharType="separate"/>
            </w:r>
            <w:r w:rsidR="006E18D5">
              <w:rPr>
                <w:noProof/>
                <w:webHidden/>
              </w:rPr>
              <w:t>94</w:t>
            </w:r>
            <w:r w:rsidR="006E18D5">
              <w:rPr>
                <w:noProof/>
                <w:webHidden/>
              </w:rPr>
              <w:fldChar w:fldCharType="end"/>
            </w:r>
          </w:hyperlink>
        </w:p>
        <w:p w14:paraId="72B734A6" w14:textId="3C54022E" w:rsidR="006E18D5" w:rsidRDefault="00000000">
          <w:pPr>
            <w:pStyle w:val="Sumrio2"/>
            <w:tabs>
              <w:tab w:val="left" w:pos="1760"/>
              <w:tab w:val="right" w:leader="dot" w:pos="9061"/>
            </w:tabs>
            <w:rPr>
              <w:rFonts w:asciiTheme="minorHAnsi" w:eastAsiaTheme="minorEastAsia" w:hAnsiTheme="minorHAnsi" w:cstheme="minorBidi"/>
              <w:noProof/>
            </w:rPr>
          </w:pPr>
          <w:hyperlink w:anchor="_Toc120825380" w:history="1">
            <w:r w:rsidR="006E18D5" w:rsidRPr="00B8212C">
              <w:rPr>
                <w:rStyle w:val="Hyperlink"/>
                <w:rFonts w:ascii="Times New Roman" w:hAnsi="Times New Roman" w:cs="Times New Roman"/>
                <w:noProof/>
              </w:rPr>
              <w:t>5.21.</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noProof/>
              </w:rPr>
              <w:t>Script da base de dados</w:t>
            </w:r>
            <w:r w:rsidR="006E18D5">
              <w:rPr>
                <w:noProof/>
                <w:webHidden/>
              </w:rPr>
              <w:tab/>
            </w:r>
            <w:r w:rsidR="006E18D5">
              <w:rPr>
                <w:noProof/>
                <w:webHidden/>
              </w:rPr>
              <w:fldChar w:fldCharType="begin"/>
            </w:r>
            <w:r w:rsidR="006E18D5">
              <w:rPr>
                <w:noProof/>
                <w:webHidden/>
              </w:rPr>
              <w:instrText xml:space="preserve"> PAGEREF _Toc120825380 \h </w:instrText>
            </w:r>
            <w:r w:rsidR="006E18D5">
              <w:rPr>
                <w:noProof/>
                <w:webHidden/>
              </w:rPr>
            </w:r>
            <w:r w:rsidR="006E18D5">
              <w:rPr>
                <w:noProof/>
                <w:webHidden/>
              </w:rPr>
              <w:fldChar w:fldCharType="separate"/>
            </w:r>
            <w:r w:rsidR="006E18D5">
              <w:rPr>
                <w:noProof/>
                <w:webHidden/>
              </w:rPr>
              <w:t>94</w:t>
            </w:r>
            <w:r w:rsidR="006E18D5">
              <w:rPr>
                <w:noProof/>
                <w:webHidden/>
              </w:rPr>
              <w:fldChar w:fldCharType="end"/>
            </w:r>
          </w:hyperlink>
        </w:p>
        <w:p w14:paraId="796BBCA3" w14:textId="5DD3197C" w:rsidR="006E18D5" w:rsidRDefault="00000000">
          <w:pPr>
            <w:pStyle w:val="Sumrio1"/>
            <w:tabs>
              <w:tab w:val="left" w:pos="1100"/>
            </w:tabs>
            <w:rPr>
              <w:rFonts w:asciiTheme="minorHAnsi" w:eastAsiaTheme="minorEastAsia" w:hAnsiTheme="minorHAnsi" w:cstheme="minorBidi"/>
              <w:noProof/>
            </w:rPr>
          </w:pPr>
          <w:hyperlink w:anchor="_Toc120825381" w:history="1">
            <w:r w:rsidR="006E18D5" w:rsidRPr="00B8212C">
              <w:rPr>
                <w:rStyle w:val="Hyperlink"/>
                <w:b/>
                <w:bCs/>
                <w:noProof/>
              </w:rPr>
              <w:t>6.</w:t>
            </w:r>
            <w:r w:rsidR="006E18D5">
              <w:rPr>
                <w:rFonts w:asciiTheme="minorHAnsi" w:eastAsiaTheme="minorEastAsia" w:hAnsiTheme="minorHAnsi" w:cstheme="minorBidi"/>
                <w:noProof/>
              </w:rPr>
              <w:tab/>
            </w:r>
            <w:r w:rsidR="006E18D5" w:rsidRPr="00B8212C">
              <w:rPr>
                <w:rStyle w:val="Hyperlink"/>
                <w:rFonts w:ascii="Times New Roman" w:hAnsi="Times New Roman" w:cs="Times New Roman"/>
                <w:b/>
                <w:bCs/>
                <w:noProof/>
              </w:rPr>
              <w:t>Conclusão</w:t>
            </w:r>
            <w:r w:rsidR="006E18D5">
              <w:rPr>
                <w:noProof/>
                <w:webHidden/>
              </w:rPr>
              <w:tab/>
            </w:r>
            <w:r w:rsidR="006E18D5">
              <w:rPr>
                <w:noProof/>
                <w:webHidden/>
              </w:rPr>
              <w:fldChar w:fldCharType="begin"/>
            </w:r>
            <w:r w:rsidR="006E18D5">
              <w:rPr>
                <w:noProof/>
                <w:webHidden/>
              </w:rPr>
              <w:instrText xml:space="preserve"> PAGEREF _Toc120825381 \h </w:instrText>
            </w:r>
            <w:r w:rsidR="006E18D5">
              <w:rPr>
                <w:noProof/>
                <w:webHidden/>
              </w:rPr>
            </w:r>
            <w:r w:rsidR="006E18D5">
              <w:rPr>
                <w:noProof/>
                <w:webHidden/>
              </w:rPr>
              <w:fldChar w:fldCharType="separate"/>
            </w:r>
            <w:r w:rsidR="006E18D5">
              <w:rPr>
                <w:noProof/>
                <w:webHidden/>
              </w:rPr>
              <w:t>100</w:t>
            </w:r>
            <w:r w:rsidR="006E18D5">
              <w:rPr>
                <w:noProof/>
                <w:webHidden/>
              </w:rPr>
              <w:fldChar w:fldCharType="end"/>
            </w:r>
          </w:hyperlink>
        </w:p>
        <w:p w14:paraId="3530AEA1" w14:textId="3C23BB7B" w:rsidR="006E18D5" w:rsidRDefault="00000000">
          <w:pPr>
            <w:pStyle w:val="Sumrio1"/>
            <w:rPr>
              <w:rFonts w:asciiTheme="minorHAnsi" w:eastAsiaTheme="minorEastAsia" w:hAnsiTheme="minorHAnsi" w:cstheme="minorBidi"/>
              <w:noProof/>
            </w:rPr>
          </w:pPr>
          <w:hyperlink w:anchor="_Toc120825382" w:history="1">
            <w:r w:rsidR="006E18D5" w:rsidRPr="00B8212C">
              <w:rPr>
                <w:rStyle w:val="Hyperlink"/>
                <w:rFonts w:ascii="Times New Roman" w:hAnsi="Times New Roman" w:cs="Times New Roman"/>
                <w:noProof/>
              </w:rPr>
              <w:t>Bibliografia</w:t>
            </w:r>
            <w:r w:rsidR="006E18D5">
              <w:rPr>
                <w:noProof/>
                <w:webHidden/>
              </w:rPr>
              <w:tab/>
            </w:r>
            <w:r w:rsidR="006E18D5">
              <w:rPr>
                <w:noProof/>
                <w:webHidden/>
              </w:rPr>
              <w:fldChar w:fldCharType="begin"/>
            </w:r>
            <w:r w:rsidR="006E18D5">
              <w:rPr>
                <w:noProof/>
                <w:webHidden/>
              </w:rPr>
              <w:instrText xml:space="preserve"> PAGEREF _Toc120825382 \h </w:instrText>
            </w:r>
            <w:r w:rsidR="006E18D5">
              <w:rPr>
                <w:noProof/>
                <w:webHidden/>
              </w:rPr>
            </w:r>
            <w:r w:rsidR="006E18D5">
              <w:rPr>
                <w:noProof/>
                <w:webHidden/>
              </w:rPr>
              <w:fldChar w:fldCharType="separate"/>
            </w:r>
            <w:r w:rsidR="006E18D5">
              <w:rPr>
                <w:noProof/>
                <w:webHidden/>
              </w:rPr>
              <w:t>101</w:t>
            </w:r>
            <w:r w:rsidR="006E18D5">
              <w:rPr>
                <w:noProof/>
                <w:webHidden/>
              </w:rPr>
              <w:fldChar w:fldCharType="end"/>
            </w:r>
          </w:hyperlink>
        </w:p>
        <w:p w14:paraId="28726444" w14:textId="27A8223E" w:rsidR="004A3F7D" w:rsidRDefault="00B44D7B" w:rsidP="00052AE9">
          <w:pPr>
            <w:contextualSpacing/>
            <w:mirrorIndents/>
            <w:jc w:val="left"/>
            <w:rPr>
              <w:rFonts w:ascii="Times New Roman" w:hAnsi="Times New Roman" w:cs="Times New Roman"/>
              <w:b/>
              <w:bCs/>
              <w:color w:val="000000"/>
              <w:sz w:val="24"/>
              <w:szCs w:val="24"/>
              <w:highlight w:val="white"/>
            </w:rPr>
          </w:pPr>
          <w:r w:rsidRPr="00F16B9C">
            <w:rPr>
              <w:rFonts w:ascii="Times New Roman" w:hAnsi="Times New Roman" w:cs="Times New Roman"/>
              <w:b/>
              <w:bCs/>
              <w:sz w:val="24"/>
              <w:szCs w:val="24"/>
            </w:rPr>
            <w:fldChar w:fldCharType="end"/>
          </w:r>
        </w:p>
      </w:sdtContent>
    </w:sdt>
    <w:p w14:paraId="62A894F1" w14:textId="77777777" w:rsidR="00052AE9" w:rsidRDefault="00052AE9" w:rsidP="00F16B9C">
      <w:pPr>
        <w:contextualSpacing/>
        <w:mirrorIndents/>
        <w:rPr>
          <w:rFonts w:ascii="Times New Roman" w:hAnsi="Times New Roman" w:cs="Times New Roman"/>
          <w:b/>
          <w:bCs/>
          <w:color w:val="000000"/>
          <w:sz w:val="24"/>
          <w:szCs w:val="24"/>
          <w:highlight w:val="white"/>
        </w:rPr>
      </w:pPr>
      <w:r>
        <w:rPr>
          <w:rFonts w:ascii="Times New Roman" w:hAnsi="Times New Roman" w:cs="Times New Roman"/>
          <w:b/>
          <w:bCs/>
          <w:color w:val="000000"/>
          <w:sz w:val="24"/>
          <w:szCs w:val="24"/>
          <w:highlight w:val="white"/>
        </w:rPr>
        <w:br w:type="page"/>
      </w:r>
    </w:p>
    <w:p w14:paraId="6AA7E8BC" w14:textId="52FD8372" w:rsidR="00B44D7B" w:rsidRPr="00F16B9C" w:rsidRDefault="00B44D7B" w:rsidP="00F16B9C">
      <w:pPr>
        <w:contextualSpacing/>
        <w:mirrorIndents/>
        <w:rPr>
          <w:rFonts w:ascii="Times New Roman" w:hAnsi="Times New Roman" w:cs="Times New Roman"/>
          <w:sz w:val="24"/>
          <w:szCs w:val="24"/>
          <w:highlight w:val="white"/>
        </w:rPr>
      </w:pPr>
      <w:commentRangeStart w:id="6"/>
      <w:r w:rsidRPr="00F16B9C">
        <w:rPr>
          <w:rFonts w:ascii="Times New Roman" w:hAnsi="Times New Roman" w:cs="Times New Roman"/>
          <w:b/>
          <w:bCs/>
          <w:color w:val="000000"/>
          <w:sz w:val="24"/>
          <w:szCs w:val="24"/>
          <w:highlight w:val="white"/>
        </w:rPr>
        <w:lastRenderedPageBreak/>
        <w:t>Índice de Tabelas</w:t>
      </w:r>
      <w:commentRangeEnd w:id="6"/>
      <w:r w:rsidRPr="00F16B9C">
        <w:rPr>
          <w:rStyle w:val="Refdecomentrio"/>
          <w:rFonts w:ascii="Times New Roman" w:hAnsi="Times New Roman" w:cs="Times New Roman"/>
          <w:sz w:val="24"/>
          <w:szCs w:val="24"/>
        </w:rPr>
        <w:commentReference w:id="6"/>
      </w:r>
    </w:p>
    <w:p w14:paraId="05B98764" w14:textId="7E791FB6" w:rsidR="006E18D5" w:rsidRDefault="00B44D7B">
      <w:pPr>
        <w:pStyle w:val="ndicedeilustraes"/>
        <w:tabs>
          <w:tab w:val="right" w:leader="dot" w:pos="9061"/>
        </w:tabs>
        <w:rPr>
          <w:rFonts w:asciiTheme="minorHAnsi" w:eastAsiaTheme="minorEastAsia" w:hAnsiTheme="minorHAnsi" w:cstheme="minorBidi"/>
          <w:noProof/>
        </w:rPr>
      </w:pPr>
      <w:r w:rsidRPr="00F16B9C">
        <w:rPr>
          <w:rFonts w:ascii="Times New Roman" w:hAnsi="Times New Roman" w:cs="Times New Roman"/>
          <w:color w:val="000000"/>
          <w:sz w:val="24"/>
          <w:szCs w:val="24"/>
          <w:highlight w:val="white"/>
        </w:rPr>
        <w:fldChar w:fldCharType="begin"/>
      </w:r>
      <w:r w:rsidRPr="00F16B9C">
        <w:rPr>
          <w:rFonts w:ascii="Times New Roman" w:hAnsi="Times New Roman" w:cs="Times New Roman"/>
          <w:color w:val="000000"/>
          <w:sz w:val="24"/>
          <w:szCs w:val="24"/>
          <w:highlight w:val="white"/>
        </w:rPr>
        <w:instrText xml:space="preserve"> TOC \h \z \c "Tabela" </w:instrText>
      </w:r>
      <w:r w:rsidRPr="00F16B9C">
        <w:rPr>
          <w:rFonts w:ascii="Times New Roman" w:hAnsi="Times New Roman" w:cs="Times New Roman"/>
          <w:color w:val="000000"/>
          <w:sz w:val="24"/>
          <w:szCs w:val="24"/>
          <w:highlight w:val="white"/>
        </w:rPr>
        <w:fldChar w:fldCharType="separate"/>
      </w:r>
      <w:hyperlink w:anchor="_Toc120825383" w:history="1">
        <w:r w:rsidR="006E18D5" w:rsidRPr="00247F51">
          <w:rPr>
            <w:rStyle w:val="Hyperlink"/>
            <w:rFonts w:ascii="Times New Roman" w:hAnsi="Times New Roman" w:cs="Times New Roman"/>
            <w:noProof/>
          </w:rPr>
          <w:t>Tabela 1 Alocação de Recursos 1</w:t>
        </w:r>
        <w:r w:rsidR="006E18D5">
          <w:rPr>
            <w:noProof/>
            <w:webHidden/>
          </w:rPr>
          <w:tab/>
        </w:r>
        <w:r w:rsidR="006E18D5">
          <w:rPr>
            <w:noProof/>
            <w:webHidden/>
          </w:rPr>
          <w:fldChar w:fldCharType="begin"/>
        </w:r>
        <w:r w:rsidR="006E18D5">
          <w:rPr>
            <w:noProof/>
            <w:webHidden/>
          </w:rPr>
          <w:instrText xml:space="preserve"> PAGEREF _Toc120825383 \h </w:instrText>
        </w:r>
        <w:r w:rsidR="006E18D5">
          <w:rPr>
            <w:noProof/>
            <w:webHidden/>
          </w:rPr>
        </w:r>
        <w:r w:rsidR="006E18D5">
          <w:rPr>
            <w:noProof/>
            <w:webHidden/>
          </w:rPr>
          <w:fldChar w:fldCharType="separate"/>
        </w:r>
        <w:r w:rsidR="006E18D5">
          <w:rPr>
            <w:noProof/>
            <w:webHidden/>
          </w:rPr>
          <w:t>3</w:t>
        </w:r>
        <w:r w:rsidR="006E18D5">
          <w:rPr>
            <w:noProof/>
            <w:webHidden/>
          </w:rPr>
          <w:fldChar w:fldCharType="end"/>
        </w:r>
      </w:hyperlink>
    </w:p>
    <w:p w14:paraId="398BBC4E" w14:textId="4858A2E1" w:rsidR="006E18D5" w:rsidRDefault="00000000">
      <w:pPr>
        <w:pStyle w:val="ndicedeilustraes"/>
        <w:tabs>
          <w:tab w:val="right" w:leader="dot" w:pos="9061"/>
        </w:tabs>
        <w:rPr>
          <w:rFonts w:asciiTheme="minorHAnsi" w:eastAsiaTheme="minorEastAsia" w:hAnsiTheme="minorHAnsi" w:cstheme="minorBidi"/>
          <w:noProof/>
        </w:rPr>
      </w:pPr>
      <w:hyperlink w:anchor="_Toc120825384" w:history="1">
        <w:r w:rsidR="006E18D5" w:rsidRPr="00247F51">
          <w:rPr>
            <w:rStyle w:val="Hyperlink"/>
            <w:rFonts w:ascii="Times New Roman" w:hAnsi="Times New Roman" w:cs="Times New Roman"/>
            <w:noProof/>
          </w:rPr>
          <w:t>Tabela 2 Alocação de Recursos 2</w:t>
        </w:r>
        <w:r w:rsidR="006E18D5">
          <w:rPr>
            <w:noProof/>
            <w:webHidden/>
          </w:rPr>
          <w:tab/>
        </w:r>
        <w:r w:rsidR="006E18D5">
          <w:rPr>
            <w:noProof/>
            <w:webHidden/>
          </w:rPr>
          <w:fldChar w:fldCharType="begin"/>
        </w:r>
        <w:r w:rsidR="006E18D5">
          <w:rPr>
            <w:noProof/>
            <w:webHidden/>
          </w:rPr>
          <w:instrText xml:space="preserve"> PAGEREF _Toc120825384 \h </w:instrText>
        </w:r>
        <w:r w:rsidR="006E18D5">
          <w:rPr>
            <w:noProof/>
            <w:webHidden/>
          </w:rPr>
        </w:r>
        <w:r w:rsidR="006E18D5">
          <w:rPr>
            <w:noProof/>
            <w:webHidden/>
          </w:rPr>
          <w:fldChar w:fldCharType="separate"/>
        </w:r>
        <w:r w:rsidR="006E18D5">
          <w:rPr>
            <w:noProof/>
            <w:webHidden/>
          </w:rPr>
          <w:t>3</w:t>
        </w:r>
        <w:r w:rsidR="006E18D5">
          <w:rPr>
            <w:noProof/>
            <w:webHidden/>
          </w:rPr>
          <w:fldChar w:fldCharType="end"/>
        </w:r>
      </w:hyperlink>
    </w:p>
    <w:p w14:paraId="40C3BFEC" w14:textId="2AD6B0CC" w:rsidR="006E18D5" w:rsidRDefault="00000000">
      <w:pPr>
        <w:pStyle w:val="ndicedeilustraes"/>
        <w:tabs>
          <w:tab w:val="right" w:leader="dot" w:pos="9061"/>
        </w:tabs>
        <w:rPr>
          <w:rFonts w:asciiTheme="minorHAnsi" w:eastAsiaTheme="minorEastAsia" w:hAnsiTheme="minorHAnsi" w:cstheme="minorBidi"/>
          <w:noProof/>
        </w:rPr>
      </w:pPr>
      <w:hyperlink w:anchor="_Toc120825385" w:history="1">
        <w:r w:rsidR="006E18D5" w:rsidRPr="00247F51">
          <w:rPr>
            <w:rStyle w:val="Hyperlink"/>
            <w:rFonts w:ascii="Times New Roman" w:hAnsi="Times New Roman" w:cs="Times New Roman"/>
            <w:noProof/>
          </w:rPr>
          <w:t>Tabela 3 Requisitos do Sistema</w:t>
        </w:r>
        <w:r w:rsidR="006E18D5">
          <w:rPr>
            <w:noProof/>
            <w:webHidden/>
          </w:rPr>
          <w:tab/>
        </w:r>
        <w:r w:rsidR="006E18D5">
          <w:rPr>
            <w:noProof/>
            <w:webHidden/>
          </w:rPr>
          <w:fldChar w:fldCharType="begin"/>
        </w:r>
        <w:r w:rsidR="006E18D5">
          <w:rPr>
            <w:noProof/>
            <w:webHidden/>
          </w:rPr>
          <w:instrText xml:space="preserve"> PAGEREF _Toc120825385 \h </w:instrText>
        </w:r>
        <w:r w:rsidR="006E18D5">
          <w:rPr>
            <w:noProof/>
            <w:webHidden/>
          </w:rPr>
        </w:r>
        <w:r w:rsidR="006E18D5">
          <w:rPr>
            <w:noProof/>
            <w:webHidden/>
          </w:rPr>
          <w:fldChar w:fldCharType="separate"/>
        </w:r>
        <w:r w:rsidR="006E18D5">
          <w:rPr>
            <w:noProof/>
            <w:webHidden/>
          </w:rPr>
          <w:t>12</w:t>
        </w:r>
        <w:r w:rsidR="006E18D5">
          <w:rPr>
            <w:noProof/>
            <w:webHidden/>
          </w:rPr>
          <w:fldChar w:fldCharType="end"/>
        </w:r>
      </w:hyperlink>
    </w:p>
    <w:p w14:paraId="0B8686DC" w14:textId="30A6946E" w:rsidR="00B44D7B" w:rsidRPr="00F16B9C" w:rsidRDefault="00B44D7B" w:rsidP="00F16B9C">
      <w:pPr>
        <w:contextualSpacing/>
        <w:mirrorIndents/>
        <w:rPr>
          <w:rFonts w:ascii="Times New Roman" w:hAnsi="Times New Roman" w:cs="Times New Roman"/>
          <w:b/>
          <w:bCs/>
          <w:color w:val="000000"/>
          <w:sz w:val="24"/>
          <w:szCs w:val="24"/>
          <w:highlight w:val="white"/>
        </w:rPr>
      </w:pPr>
      <w:r w:rsidRPr="00F16B9C">
        <w:rPr>
          <w:rFonts w:ascii="Times New Roman" w:hAnsi="Times New Roman" w:cs="Times New Roman"/>
          <w:color w:val="000000"/>
          <w:sz w:val="24"/>
          <w:szCs w:val="24"/>
          <w:highlight w:val="white"/>
        </w:rPr>
        <w:fldChar w:fldCharType="end"/>
      </w:r>
      <w:r w:rsidRPr="00F16B9C">
        <w:rPr>
          <w:rFonts w:ascii="Times New Roman" w:hAnsi="Times New Roman" w:cs="Times New Roman"/>
          <w:b/>
          <w:bCs/>
          <w:color w:val="000000"/>
          <w:sz w:val="24"/>
          <w:szCs w:val="24"/>
          <w:highlight w:val="white"/>
        </w:rPr>
        <w:t>Índice de Figuras</w:t>
      </w:r>
    </w:p>
    <w:p w14:paraId="6246D5BA" w14:textId="37405288" w:rsidR="006E18D5" w:rsidRDefault="00B44D7B">
      <w:pPr>
        <w:pStyle w:val="ndicedeilustraes"/>
        <w:tabs>
          <w:tab w:val="right" w:leader="dot" w:pos="9061"/>
        </w:tabs>
        <w:rPr>
          <w:rFonts w:asciiTheme="minorHAnsi" w:eastAsiaTheme="minorEastAsia" w:hAnsiTheme="minorHAnsi" w:cstheme="minorBidi"/>
          <w:noProof/>
        </w:rPr>
      </w:pPr>
      <w:r w:rsidRPr="00F16B9C">
        <w:rPr>
          <w:rFonts w:ascii="Times New Roman" w:hAnsi="Times New Roman" w:cs="Times New Roman"/>
          <w:color w:val="000000"/>
          <w:sz w:val="24"/>
          <w:szCs w:val="24"/>
          <w:highlight w:val="white"/>
        </w:rPr>
        <w:fldChar w:fldCharType="begin"/>
      </w:r>
      <w:r w:rsidRPr="00F16B9C">
        <w:rPr>
          <w:rFonts w:ascii="Times New Roman" w:hAnsi="Times New Roman" w:cs="Times New Roman"/>
          <w:color w:val="000000"/>
          <w:sz w:val="24"/>
          <w:szCs w:val="24"/>
          <w:highlight w:val="white"/>
        </w:rPr>
        <w:instrText xml:space="preserve"> TOC \h \z \c "Figura" </w:instrText>
      </w:r>
      <w:r w:rsidRPr="00F16B9C">
        <w:rPr>
          <w:rFonts w:ascii="Times New Roman" w:hAnsi="Times New Roman" w:cs="Times New Roman"/>
          <w:color w:val="000000"/>
          <w:sz w:val="24"/>
          <w:szCs w:val="24"/>
          <w:highlight w:val="white"/>
        </w:rPr>
        <w:fldChar w:fldCharType="separate"/>
      </w:r>
      <w:hyperlink w:anchor="_Toc120825386" w:history="1">
        <w:r w:rsidR="006E18D5" w:rsidRPr="0064260C">
          <w:rPr>
            <w:rStyle w:val="Hyperlink"/>
            <w:rFonts w:ascii="Times New Roman" w:hAnsi="Times New Roman" w:cs="Times New Roman"/>
            <w:noProof/>
          </w:rPr>
          <w:t>Figura 1 Conheça a OceanPact</w:t>
        </w:r>
        <w:r w:rsidR="006E18D5">
          <w:rPr>
            <w:noProof/>
            <w:webHidden/>
          </w:rPr>
          <w:tab/>
        </w:r>
        <w:r w:rsidR="006E18D5">
          <w:rPr>
            <w:noProof/>
            <w:webHidden/>
          </w:rPr>
          <w:fldChar w:fldCharType="begin"/>
        </w:r>
        <w:r w:rsidR="006E18D5">
          <w:rPr>
            <w:noProof/>
            <w:webHidden/>
          </w:rPr>
          <w:instrText xml:space="preserve"> PAGEREF _Toc120825386 \h </w:instrText>
        </w:r>
        <w:r w:rsidR="006E18D5">
          <w:rPr>
            <w:noProof/>
            <w:webHidden/>
          </w:rPr>
        </w:r>
        <w:r w:rsidR="006E18D5">
          <w:rPr>
            <w:noProof/>
            <w:webHidden/>
          </w:rPr>
          <w:fldChar w:fldCharType="separate"/>
        </w:r>
        <w:r w:rsidR="006E18D5">
          <w:rPr>
            <w:noProof/>
            <w:webHidden/>
          </w:rPr>
          <w:t>4</w:t>
        </w:r>
        <w:r w:rsidR="006E18D5">
          <w:rPr>
            <w:noProof/>
            <w:webHidden/>
          </w:rPr>
          <w:fldChar w:fldCharType="end"/>
        </w:r>
      </w:hyperlink>
    </w:p>
    <w:p w14:paraId="52823B74" w14:textId="7361B555" w:rsidR="006E18D5" w:rsidRDefault="00000000">
      <w:pPr>
        <w:pStyle w:val="ndicedeilustraes"/>
        <w:tabs>
          <w:tab w:val="right" w:leader="dot" w:pos="9061"/>
        </w:tabs>
        <w:rPr>
          <w:rFonts w:asciiTheme="minorHAnsi" w:eastAsiaTheme="minorEastAsia" w:hAnsiTheme="minorHAnsi" w:cstheme="minorBidi"/>
          <w:noProof/>
        </w:rPr>
      </w:pPr>
      <w:hyperlink w:anchor="_Toc120825387" w:history="1">
        <w:r w:rsidR="006E18D5" w:rsidRPr="0064260C">
          <w:rPr>
            <w:rStyle w:val="Hyperlink"/>
            <w:rFonts w:ascii="Times New Roman" w:hAnsi="Times New Roman" w:cs="Times New Roman"/>
            <w:noProof/>
          </w:rPr>
          <w:t>Figura 2 Organograma simplificado OceanPact</w:t>
        </w:r>
        <w:r w:rsidR="006E18D5">
          <w:rPr>
            <w:noProof/>
            <w:webHidden/>
          </w:rPr>
          <w:tab/>
        </w:r>
        <w:r w:rsidR="006E18D5">
          <w:rPr>
            <w:noProof/>
            <w:webHidden/>
          </w:rPr>
          <w:fldChar w:fldCharType="begin"/>
        </w:r>
        <w:r w:rsidR="006E18D5">
          <w:rPr>
            <w:noProof/>
            <w:webHidden/>
          </w:rPr>
          <w:instrText xml:space="preserve"> PAGEREF _Toc120825387 \h </w:instrText>
        </w:r>
        <w:r w:rsidR="006E18D5">
          <w:rPr>
            <w:noProof/>
            <w:webHidden/>
          </w:rPr>
        </w:r>
        <w:r w:rsidR="006E18D5">
          <w:rPr>
            <w:noProof/>
            <w:webHidden/>
          </w:rPr>
          <w:fldChar w:fldCharType="separate"/>
        </w:r>
        <w:r w:rsidR="006E18D5">
          <w:rPr>
            <w:noProof/>
            <w:webHidden/>
          </w:rPr>
          <w:t>6</w:t>
        </w:r>
        <w:r w:rsidR="006E18D5">
          <w:rPr>
            <w:noProof/>
            <w:webHidden/>
          </w:rPr>
          <w:fldChar w:fldCharType="end"/>
        </w:r>
      </w:hyperlink>
    </w:p>
    <w:p w14:paraId="692FA6C8" w14:textId="3D14A414" w:rsidR="006E18D5" w:rsidRDefault="00000000">
      <w:pPr>
        <w:pStyle w:val="ndicedeilustraes"/>
        <w:tabs>
          <w:tab w:val="right" w:leader="dot" w:pos="9061"/>
        </w:tabs>
        <w:rPr>
          <w:rFonts w:asciiTheme="minorHAnsi" w:eastAsiaTheme="minorEastAsia" w:hAnsiTheme="minorHAnsi" w:cstheme="minorBidi"/>
          <w:noProof/>
        </w:rPr>
      </w:pPr>
      <w:hyperlink w:anchor="_Toc120825388" w:history="1">
        <w:r w:rsidR="006E18D5" w:rsidRPr="0064260C">
          <w:rPr>
            <w:rStyle w:val="Hyperlink"/>
            <w:rFonts w:ascii="Times New Roman" w:hAnsi="Times New Roman" w:cs="Times New Roman"/>
            <w:noProof/>
          </w:rPr>
          <w:t>Figura 3 Usuários do Sistema Atual</w:t>
        </w:r>
        <w:r w:rsidR="006E18D5">
          <w:rPr>
            <w:noProof/>
            <w:webHidden/>
          </w:rPr>
          <w:tab/>
        </w:r>
        <w:r w:rsidR="006E18D5">
          <w:rPr>
            <w:noProof/>
            <w:webHidden/>
          </w:rPr>
          <w:fldChar w:fldCharType="begin"/>
        </w:r>
        <w:r w:rsidR="006E18D5">
          <w:rPr>
            <w:noProof/>
            <w:webHidden/>
          </w:rPr>
          <w:instrText xml:space="preserve"> PAGEREF _Toc120825388 \h </w:instrText>
        </w:r>
        <w:r w:rsidR="006E18D5">
          <w:rPr>
            <w:noProof/>
            <w:webHidden/>
          </w:rPr>
        </w:r>
        <w:r w:rsidR="006E18D5">
          <w:rPr>
            <w:noProof/>
            <w:webHidden/>
          </w:rPr>
          <w:fldChar w:fldCharType="separate"/>
        </w:r>
        <w:r w:rsidR="006E18D5">
          <w:rPr>
            <w:noProof/>
            <w:webHidden/>
          </w:rPr>
          <w:t>6</w:t>
        </w:r>
        <w:r w:rsidR="006E18D5">
          <w:rPr>
            <w:noProof/>
            <w:webHidden/>
          </w:rPr>
          <w:fldChar w:fldCharType="end"/>
        </w:r>
      </w:hyperlink>
    </w:p>
    <w:p w14:paraId="641E3819" w14:textId="2ABAE043" w:rsidR="006E18D5" w:rsidRDefault="00000000">
      <w:pPr>
        <w:pStyle w:val="ndicedeilustraes"/>
        <w:tabs>
          <w:tab w:val="right" w:leader="dot" w:pos="9061"/>
        </w:tabs>
        <w:rPr>
          <w:rFonts w:asciiTheme="minorHAnsi" w:eastAsiaTheme="minorEastAsia" w:hAnsiTheme="minorHAnsi" w:cstheme="minorBidi"/>
          <w:noProof/>
        </w:rPr>
      </w:pPr>
      <w:hyperlink w:anchor="_Toc120825389" w:history="1">
        <w:r w:rsidR="006E18D5" w:rsidRPr="0064260C">
          <w:rPr>
            <w:rStyle w:val="Hyperlink"/>
            <w:rFonts w:ascii="Times New Roman" w:hAnsi="Times New Roman" w:cs="Times New Roman"/>
            <w:noProof/>
          </w:rPr>
          <w:t>Figura 4 Sistema Atual</w:t>
        </w:r>
        <w:r w:rsidR="006E18D5">
          <w:rPr>
            <w:noProof/>
            <w:webHidden/>
          </w:rPr>
          <w:tab/>
        </w:r>
        <w:r w:rsidR="006E18D5">
          <w:rPr>
            <w:noProof/>
            <w:webHidden/>
          </w:rPr>
          <w:fldChar w:fldCharType="begin"/>
        </w:r>
        <w:r w:rsidR="006E18D5">
          <w:rPr>
            <w:noProof/>
            <w:webHidden/>
          </w:rPr>
          <w:instrText xml:space="preserve"> PAGEREF _Toc120825389 \h </w:instrText>
        </w:r>
        <w:r w:rsidR="006E18D5">
          <w:rPr>
            <w:noProof/>
            <w:webHidden/>
          </w:rPr>
        </w:r>
        <w:r w:rsidR="006E18D5">
          <w:rPr>
            <w:noProof/>
            <w:webHidden/>
          </w:rPr>
          <w:fldChar w:fldCharType="separate"/>
        </w:r>
        <w:r w:rsidR="006E18D5">
          <w:rPr>
            <w:noProof/>
            <w:webHidden/>
          </w:rPr>
          <w:t>7</w:t>
        </w:r>
        <w:r w:rsidR="006E18D5">
          <w:rPr>
            <w:noProof/>
            <w:webHidden/>
          </w:rPr>
          <w:fldChar w:fldCharType="end"/>
        </w:r>
      </w:hyperlink>
    </w:p>
    <w:p w14:paraId="765AF111" w14:textId="421890DF" w:rsidR="006E18D5" w:rsidRDefault="00000000">
      <w:pPr>
        <w:pStyle w:val="ndicedeilustraes"/>
        <w:tabs>
          <w:tab w:val="right" w:leader="dot" w:pos="9061"/>
        </w:tabs>
        <w:rPr>
          <w:rFonts w:asciiTheme="minorHAnsi" w:eastAsiaTheme="minorEastAsia" w:hAnsiTheme="minorHAnsi" w:cstheme="minorBidi"/>
          <w:noProof/>
        </w:rPr>
      </w:pPr>
      <w:hyperlink w:anchor="_Toc120825390" w:history="1">
        <w:r w:rsidR="006E18D5" w:rsidRPr="0064260C">
          <w:rPr>
            <w:rStyle w:val="Hyperlink"/>
            <w:rFonts w:ascii="Times New Roman" w:hAnsi="Times New Roman" w:cs="Times New Roman"/>
            <w:noProof/>
          </w:rPr>
          <w:t>Figura 5 Diagrama de Arquitetura</w:t>
        </w:r>
        <w:r w:rsidR="006E18D5">
          <w:rPr>
            <w:noProof/>
            <w:webHidden/>
          </w:rPr>
          <w:tab/>
        </w:r>
        <w:r w:rsidR="006E18D5">
          <w:rPr>
            <w:noProof/>
            <w:webHidden/>
          </w:rPr>
          <w:fldChar w:fldCharType="begin"/>
        </w:r>
        <w:r w:rsidR="006E18D5">
          <w:rPr>
            <w:noProof/>
            <w:webHidden/>
          </w:rPr>
          <w:instrText xml:space="preserve"> PAGEREF _Toc120825390 \h </w:instrText>
        </w:r>
        <w:r w:rsidR="006E18D5">
          <w:rPr>
            <w:noProof/>
            <w:webHidden/>
          </w:rPr>
        </w:r>
        <w:r w:rsidR="006E18D5">
          <w:rPr>
            <w:noProof/>
            <w:webHidden/>
          </w:rPr>
          <w:fldChar w:fldCharType="separate"/>
        </w:r>
        <w:r w:rsidR="006E18D5">
          <w:rPr>
            <w:noProof/>
            <w:webHidden/>
          </w:rPr>
          <w:t>9</w:t>
        </w:r>
        <w:r w:rsidR="006E18D5">
          <w:rPr>
            <w:noProof/>
            <w:webHidden/>
          </w:rPr>
          <w:fldChar w:fldCharType="end"/>
        </w:r>
      </w:hyperlink>
    </w:p>
    <w:p w14:paraId="19DF1F26" w14:textId="27530A3B" w:rsidR="006E18D5" w:rsidRDefault="00000000">
      <w:pPr>
        <w:pStyle w:val="ndicedeilustraes"/>
        <w:tabs>
          <w:tab w:val="right" w:leader="dot" w:pos="9061"/>
        </w:tabs>
        <w:rPr>
          <w:rFonts w:asciiTheme="minorHAnsi" w:eastAsiaTheme="minorEastAsia" w:hAnsiTheme="minorHAnsi" w:cstheme="minorBidi"/>
          <w:noProof/>
        </w:rPr>
      </w:pPr>
      <w:hyperlink w:anchor="_Toc120825391" w:history="1">
        <w:r w:rsidR="006E18D5" w:rsidRPr="0064260C">
          <w:rPr>
            <w:rStyle w:val="Hyperlink"/>
            <w:rFonts w:ascii="Times New Roman" w:hAnsi="Times New Roman" w:cs="Times New Roman"/>
            <w:noProof/>
          </w:rPr>
          <w:t>Figura 6 Diagrama de Estrutura Modular</w:t>
        </w:r>
        <w:r w:rsidR="006E18D5">
          <w:rPr>
            <w:noProof/>
            <w:webHidden/>
          </w:rPr>
          <w:tab/>
        </w:r>
        <w:r w:rsidR="006E18D5">
          <w:rPr>
            <w:noProof/>
            <w:webHidden/>
          </w:rPr>
          <w:fldChar w:fldCharType="begin"/>
        </w:r>
        <w:r w:rsidR="006E18D5">
          <w:rPr>
            <w:noProof/>
            <w:webHidden/>
          </w:rPr>
          <w:instrText xml:space="preserve"> PAGEREF _Toc120825391 \h </w:instrText>
        </w:r>
        <w:r w:rsidR="006E18D5">
          <w:rPr>
            <w:noProof/>
            <w:webHidden/>
          </w:rPr>
        </w:r>
        <w:r w:rsidR="006E18D5">
          <w:rPr>
            <w:noProof/>
            <w:webHidden/>
          </w:rPr>
          <w:fldChar w:fldCharType="separate"/>
        </w:r>
        <w:r w:rsidR="006E18D5">
          <w:rPr>
            <w:noProof/>
            <w:webHidden/>
          </w:rPr>
          <w:t>9</w:t>
        </w:r>
        <w:r w:rsidR="006E18D5">
          <w:rPr>
            <w:noProof/>
            <w:webHidden/>
          </w:rPr>
          <w:fldChar w:fldCharType="end"/>
        </w:r>
      </w:hyperlink>
    </w:p>
    <w:p w14:paraId="1FBAC5F4" w14:textId="6C7814B8" w:rsidR="006E18D5" w:rsidRDefault="00000000">
      <w:pPr>
        <w:pStyle w:val="ndicedeilustraes"/>
        <w:tabs>
          <w:tab w:val="right" w:leader="dot" w:pos="9061"/>
        </w:tabs>
        <w:rPr>
          <w:rFonts w:asciiTheme="minorHAnsi" w:eastAsiaTheme="minorEastAsia" w:hAnsiTheme="minorHAnsi" w:cstheme="minorBidi"/>
          <w:noProof/>
        </w:rPr>
      </w:pPr>
      <w:hyperlink w:anchor="_Toc120825392" w:history="1">
        <w:r w:rsidR="006E18D5" w:rsidRPr="0064260C">
          <w:rPr>
            <w:rStyle w:val="Hyperlink"/>
            <w:rFonts w:ascii="Times New Roman" w:hAnsi="Times New Roman" w:cs="Times New Roman"/>
            <w:noProof/>
          </w:rPr>
          <w:t>Figura 7 Usuários do Sistema Proposto</w:t>
        </w:r>
        <w:r w:rsidR="006E18D5">
          <w:rPr>
            <w:noProof/>
            <w:webHidden/>
          </w:rPr>
          <w:tab/>
        </w:r>
        <w:r w:rsidR="006E18D5">
          <w:rPr>
            <w:noProof/>
            <w:webHidden/>
          </w:rPr>
          <w:fldChar w:fldCharType="begin"/>
        </w:r>
        <w:r w:rsidR="006E18D5">
          <w:rPr>
            <w:noProof/>
            <w:webHidden/>
          </w:rPr>
          <w:instrText xml:space="preserve"> PAGEREF _Toc120825392 \h </w:instrText>
        </w:r>
        <w:r w:rsidR="006E18D5">
          <w:rPr>
            <w:noProof/>
            <w:webHidden/>
          </w:rPr>
        </w:r>
        <w:r w:rsidR="006E18D5">
          <w:rPr>
            <w:noProof/>
            <w:webHidden/>
          </w:rPr>
          <w:fldChar w:fldCharType="separate"/>
        </w:r>
        <w:r w:rsidR="006E18D5">
          <w:rPr>
            <w:noProof/>
            <w:webHidden/>
          </w:rPr>
          <w:t>13</w:t>
        </w:r>
        <w:r w:rsidR="006E18D5">
          <w:rPr>
            <w:noProof/>
            <w:webHidden/>
          </w:rPr>
          <w:fldChar w:fldCharType="end"/>
        </w:r>
      </w:hyperlink>
    </w:p>
    <w:p w14:paraId="5B48F09D" w14:textId="38B82390" w:rsidR="006E18D5" w:rsidRDefault="00000000">
      <w:pPr>
        <w:pStyle w:val="ndicedeilustraes"/>
        <w:tabs>
          <w:tab w:val="right" w:leader="dot" w:pos="9061"/>
        </w:tabs>
        <w:rPr>
          <w:rFonts w:asciiTheme="minorHAnsi" w:eastAsiaTheme="minorEastAsia" w:hAnsiTheme="minorHAnsi" w:cstheme="minorBidi"/>
          <w:noProof/>
        </w:rPr>
      </w:pPr>
      <w:hyperlink w:anchor="_Toc120825393" w:history="1">
        <w:r w:rsidR="006E18D5" w:rsidRPr="0064260C">
          <w:rPr>
            <w:rStyle w:val="Hyperlink"/>
            <w:rFonts w:ascii="Times New Roman" w:hAnsi="Times New Roman" w:cs="Times New Roman"/>
            <w:noProof/>
          </w:rPr>
          <w:t>Figura 8 Solicitação de Serviço</w:t>
        </w:r>
        <w:r w:rsidR="006E18D5">
          <w:rPr>
            <w:noProof/>
            <w:webHidden/>
          </w:rPr>
          <w:tab/>
        </w:r>
        <w:r w:rsidR="006E18D5">
          <w:rPr>
            <w:noProof/>
            <w:webHidden/>
          </w:rPr>
          <w:fldChar w:fldCharType="begin"/>
        </w:r>
        <w:r w:rsidR="006E18D5">
          <w:rPr>
            <w:noProof/>
            <w:webHidden/>
          </w:rPr>
          <w:instrText xml:space="preserve"> PAGEREF _Toc120825393 \h </w:instrText>
        </w:r>
        <w:r w:rsidR="006E18D5">
          <w:rPr>
            <w:noProof/>
            <w:webHidden/>
          </w:rPr>
        </w:r>
        <w:r w:rsidR="006E18D5">
          <w:rPr>
            <w:noProof/>
            <w:webHidden/>
          </w:rPr>
          <w:fldChar w:fldCharType="separate"/>
        </w:r>
        <w:r w:rsidR="006E18D5">
          <w:rPr>
            <w:noProof/>
            <w:webHidden/>
          </w:rPr>
          <w:t>16</w:t>
        </w:r>
        <w:r w:rsidR="006E18D5">
          <w:rPr>
            <w:noProof/>
            <w:webHidden/>
          </w:rPr>
          <w:fldChar w:fldCharType="end"/>
        </w:r>
      </w:hyperlink>
    </w:p>
    <w:p w14:paraId="1843A21C" w14:textId="3F9F0A7E" w:rsidR="006E18D5" w:rsidRDefault="00000000">
      <w:pPr>
        <w:pStyle w:val="ndicedeilustraes"/>
        <w:tabs>
          <w:tab w:val="right" w:leader="dot" w:pos="9061"/>
        </w:tabs>
        <w:rPr>
          <w:rFonts w:asciiTheme="minorHAnsi" w:eastAsiaTheme="minorEastAsia" w:hAnsiTheme="minorHAnsi" w:cstheme="minorBidi"/>
          <w:noProof/>
        </w:rPr>
      </w:pPr>
      <w:hyperlink w:anchor="_Toc120825394" w:history="1">
        <w:r w:rsidR="006E18D5" w:rsidRPr="0064260C">
          <w:rPr>
            <w:rStyle w:val="Hyperlink"/>
            <w:rFonts w:ascii="Times New Roman" w:hAnsi="Times New Roman" w:cs="Times New Roman"/>
            <w:noProof/>
          </w:rPr>
          <w:t>Figura 9 Painel de Solicitações</w:t>
        </w:r>
        <w:r w:rsidR="006E18D5">
          <w:rPr>
            <w:noProof/>
            <w:webHidden/>
          </w:rPr>
          <w:tab/>
        </w:r>
        <w:r w:rsidR="006E18D5">
          <w:rPr>
            <w:noProof/>
            <w:webHidden/>
          </w:rPr>
          <w:fldChar w:fldCharType="begin"/>
        </w:r>
        <w:r w:rsidR="006E18D5">
          <w:rPr>
            <w:noProof/>
            <w:webHidden/>
          </w:rPr>
          <w:instrText xml:space="preserve"> PAGEREF _Toc120825394 \h </w:instrText>
        </w:r>
        <w:r w:rsidR="006E18D5">
          <w:rPr>
            <w:noProof/>
            <w:webHidden/>
          </w:rPr>
        </w:r>
        <w:r w:rsidR="006E18D5">
          <w:rPr>
            <w:noProof/>
            <w:webHidden/>
          </w:rPr>
          <w:fldChar w:fldCharType="separate"/>
        </w:r>
        <w:r w:rsidR="006E18D5">
          <w:rPr>
            <w:noProof/>
            <w:webHidden/>
          </w:rPr>
          <w:t>17</w:t>
        </w:r>
        <w:r w:rsidR="006E18D5">
          <w:rPr>
            <w:noProof/>
            <w:webHidden/>
          </w:rPr>
          <w:fldChar w:fldCharType="end"/>
        </w:r>
      </w:hyperlink>
    </w:p>
    <w:p w14:paraId="75AED54D" w14:textId="467D4419" w:rsidR="006E18D5" w:rsidRDefault="00000000">
      <w:pPr>
        <w:pStyle w:val="ndicedeilustraes"/>
        <w:tabs>
          <w:tab w:val="right" w:leader="dot" w:pos="9061"/>
        </w:tabs>
        <w:rPr>
          <w:rFonts w:asciiTheme="minorHAnsi" w:eastAsiaTheme="minorEastAsia" w:hAnsiTheme="minorHAnsi" w:cstheme="minorBidi"/>
          <w:noProof/>
        </w:rPr>
      </w:pPr>
      <w:hyperlink w:anchor="_Toc120825395" w:history="1">
        <w:r w:rsidR="006E18D5" w:rsidRPr="0064260C">
          <w:rPr>
            <w:rStyle w:val="Hyperlink"/>
            <w:rFonts w:ascii="Times New Roman" w:hAnsi="Times New Roman" w:cs="Times New Roman"/>
            <w:noProof/>
          </w:rPr>
          <w:t>Figura 10 Excluir Solicitação</w:t>
        </w:r>
        <w:r w:rsidR="006E18D5">
          <w:rPr>
            <w:noProof/>
            <w:webHidden/>
          </w:rPr>
          <w:tab/>
        </w:r>
        <w:r w:rsidR="006E18D5">
          <w:rPr>
            <w:noProof/>
            <w:webHidden/>
          </w:rPr>
          <w:fldChar w:fldCharType="begin"/>
        </w:r>
        <w:r w:rsidR="006E18D5">
          <w:rPr>
            <w:noProof/>
            <w:webHidden/>
          </w:rPr>
          <w:instrText xml:space="preserve"> PAGEREF _Toc120825395 \h </w:instrText>
        </w:r>
        <w:r w:rsidR="006E18D5">
          <w:rPr>
            <w:noProof/>
            <w:webHidden/>
          </w:rPr>
        </w:r>
        <w:r w:rsidR="006E18D5">
          <w:rPr>
            <w:noProof/>
            <w:webHidden/>
          </w:rPr>
          <w:fldChar w:fldCharType="separate"/>
        </w:r>
        <w:r w:rsidR="006E18D5">
          <w:rPr>
            <w:noProof/>
            <w:webHidden/>
          </w:rPr>
          <w:t>18</w:t>
        </w:r>
        <w:r w:rsidR="006E18D5">
          <w:rPr>
            <w:noProof/>
            <w:webHidden/>
          </w:rPr>
          <w:fldChar w:fldCharType="end"/>
        </w:r>
      </w:hyperlink>
    </w:p>
    <w:p w14:paraId="4F39CF9A" w14:textId="42B4BF5A" w:rsidR="006E18D5" w:rsidRDefault="00000000">
      <w:pPr>
        <w:pStyle w:val="ndicedeilustraes"/>
        <w:tabs>
          <w:tab w:val="right" w:leader="dot" w:pos="9061"/>
        </w:tabs>
        <w:rPr>
          <w:rFonts w:asciiTheme="minorHAnsi" w:eastAsiaTheme="minorEastAsia" w:hAnsiTheme="minorHAnsi" w:cstheme="minorBidi"/>
          <w:noProof/>
        </w:rPr>
      </w:pPr>
      <w:hyperlink w:anchor="_Toc120825396" w:history="1">
        <w:r w:rsidR="006E18D5" w:rsidRPr="0064260C">
          <w:rPr>
            <w:rStyle w:val="Hyperlink"/>
            <w:rFonts w:ascii="Times New Roman" w:hAnsi="Times New Roman" w:cs="Times New Roman"/>
            <w:noProof/>
          </w:rPr>
          <w:t>Figura 11 Modelo Conceitual de dados do Sistema Proposto</w:t>
        </w:r>
        <w:r w:rsidR="006E18D5">
          <w:rPr>
            <w:noProof/>
            <w:webHidden/>
          </w:rPr>
          <w:tab/>
        </w:r>
        <w:r w:rsidR="006E18D5">
          <w:rPr>
            <w:noProof/>
            <w:webHidden/>
          </w:rPr>
          <w:fldChar w:fldCharType="begin"/>
        </w:r>
        <w:r w:rsidR="006E18D5">
          <w:rPr>
            <w:noProof/>
            <w:webHidden/>
          </w:rPr>
          <w:instrText xml:space="preserve"> PAGEREF _Toc120825396 \h </w:instrText>
        </w:r>
        <w:r w:rsidR="006E18D5">
          <w:rPr>
            <w:noProof/>
            <w:webHidden/>
          </w:rPr>
        </w:r>
        <w:r w:rsidR="006E18D5">
          <w:rPr>
            <w:noProof/>
            <w:webHidden/>
          </w:rPr>
          <w:fldChar w:fldCharType="separate"/>
        </w:r>
        <w:r w:rsidR="006E18D5">
          <w:rPr>
            <w:noProof/>
            <w:webHidden/>
          </w:rPr>
          <w:t>57</w:t>
        </w:r>
        <w:r w:rsidR="006E18D5">
          <w:rPr>
            <w:noProof/>
            <w:webHidden/>
          </w:rPr>
          <w:fldChar w:fldCharType="end"/>
        </w:r>
      </w:hyperlink>
    </w:p>
    <w:p w14:paraId="77DE1EAF" w14:textId="1685D9BC" w:rsidR="006E18D5" w:rsidRDefault="00000000">
      <w:pPr>
        <w:pStyle w:val="ndicedeilustraes"/>
        <w:tabs>
          <w:tab w:val="right" w:leader="dot" w:pos="9061"/>
        </w:tabs>
        <w:rPr>
          <w:rFonts w:asciiTheme="minorHAnsi" w:eastAsiaTheme="minorEastAsia" w:hAnsiTheme="minorHAnsi" w:cstheme="minorBidi"/>
          <w:noProof/>
        </w:rPr>
      </w:pPr>
      <w:hyperlink w:anchor="_Toc120825397" w:history="1">
        <w:r w:rsidR="006E18D5" w:rsidRPr="0064260C">
          <w:rPr>
            <w:rStyle w:val="Hyperlink"/>
            <w:rFonts w:ascii="Times New Roman" w:hAnsi="Times New Roman" w:cs="Times New Roman"/>
            <w:noProof/>
          </w:rPr>
          <w:t>Figura 12 Modelo lógico de dados do Sistema Proposto</w:t>
        </w:r>
        <w:r w:rsidR="006E18D5">
          <w:rPr>
            <w:noProof/>
            <w:webHidden/>
          </w:rPr>
          <w:tab/>
        </w:r>
        <w:r w:rsidR="006E18D5">
          <w:rPr>
            <w:noProof/>
            <w:webHidden/>
          </w:rPr>
          <w:fldChar w:fldCharType="begin"/>
        </w:r>
        <w:r w:rsidR="006E18D5">
          <w:rPr>
            <w:noProof/>
            <w:webHidden/>
          </w:rPr>
          <w:instrText xml:space="preserve"> PAGEREF _Toc120825397 \h </w:instrText>
        </w:r>
        <w:r w:rsidR="006E18D5">
          <w:rPr>
            <w:noProof/>
            <w:webHidden/>
          </w:rPr>
        </w:r>
        <w:r w:rsidR="006E18D5">
          <w:rPr>
            <w:noProof/>
            <w:webHidden/>
          </w:rPr>
          <w:fldChar w:fldCharType="separate"/>
        </w:r>
        <w:r w:rsidR="006E18D5">
          <w:rPr>
            <w:noProof/>
            <w:webHidden/>
          </w:rPr>
          <w:t>58</w:t>
        </w:r>
        <w:r w:rsidR="006E18D5">
          <w:rPr>
            <w:noProof/>
            <w:webHidden/>
          </w:rPr>
          <w:fldChar w:fldCharType="end"/>
        </w:r>
      </w:hyperlink>
    </w:p>
    <w:p w14:paraId="1F4C1451" w14:textId="6A8665B1" w:rsidR="006E18D5" w:rsidRDefault="00000000">
      <w:pPr>
        <w:pStyle w:val="ndicedeilustraes"/>
        <w:tabs>
          <w:tab w:val="right" w:leader="dot" w:pos="9061"/>
        </w:tabs>
        <w:rPr>
          <w:rFonts w:asciiTheme="minorHAnsi" w:eastAsiaTheme="minorEastAsia" w:hAnsiTheme="minorHAnsi" w:cstheme="minorBidi"/>
          <w:noProof/>
        </w:rPr>
      </w:pPr>
      <w:hyperlink w:anchor="_Toc120825398" w:history="1">
        <w:r w:rsidR="006E18D5" w:rsidRPr="0064260C">
          <w:rPr>
            <w:rStyle w:val="Hyperlink"/>
            <w:rFonts w:ascii="Times New Roman" w:hAnsi="Times New Roman" w:cs="Times New Roman"/>
            <w:noProof/>
          </w:rPr>
          <w:t>Figura 13 Tela de Cadastro de Usuários</w:t>
        </w:r>
        <w:r w:rsidR="006E18D5">
          <w:rPr>
            <w:noProof/>
            <w:webHidden/>
          </w:rPr>
          <w:tab/>
        </w:r>
        <w:r w:rsidR="006E18D5">
          <w:rPr>
            <w:noProof/>
            <w:webHidden/>
          </w:rPr>
          <w:fldChar w:fldCharType="begin"/>
        </w:r>
        <w:r w:rsidR="006E18D5">
          <w:rPr>
            <w:noProof/>
            <w:webHidden/>
          </w:rPr>
          <w:instrText xml:space="preserve"> PAGEREF _Toc120825398 \h </w:instrText>
        </w:r>
        <w:r w:rsidR="006E18D5">
          <w:rPr>
            <w:noProof/>
            <w:webHidden/>
          </w:rPr>
        </w:r>
        <w:r w:rsidR="006E18D5">
          <w:rPr>
            <w:noProof/>
            <w:webHidden/>
          </w:rPr>
          <w:fldChar w:fldCharType="separate"/>
        </w:r>
        <w:r w:rsidR="006E18D5">
          <w:rPr>
            <w:noProof/>
            <w:webHidden/>
          </w:rPr>
          <w:t>86</w:t>
        </w:r>
        <w:r w:rsidR="006E18D5">
          <w:rPr>
            <w:noProof/>
            <w:webHidden/>
          </w:rPr>
          <w:fldChar w:fldCharType="end"/>
        </w:r>
      </w:hyperlink>
    </w:p>
    <w:p w14:paraId="44B41AE7" w14:textId="39EBE9E5" w:rsidR="006E18D5" w:rsidRDefault="00000000">
      <w:pPr>
        <w:pStyle w:val="ndicedeilustraes"/>
        <w:tabs>
          <w:tab w:val="right" w:leader="dot" w:pos="9061"/>
        </w:tabs>
        <w:rPr>
          <w:rFonts w:asciiTheme="minorHAnsi" w:eastAsiaTheme="minorEastAsia" w:hAnsiTheme="minorHAnsi" w:cstheme="minorBidi"/>
          <w:noProof/>
        </w:rPr>
      </w:pPr>
      <w:hyperlink w:anchor="_Toc120825399" w:history="1">
        <w:r w:rsidR="006E18D5" w:rsidRPr="0064260C">
          <w:rPr>
            <w:rStyle w:val="Hyperlink"/>
            <w:rFonts w:ascii="Times New Roman" w:hAnsi="Times New Roman" w:cs="Times New Roman"/>
            <w:noProof/>
          </w:rPr>
          <w:t>Figura 14 Tela Cadastro de Embarcações</w:t>
        </w:r>
        <w:r w:rsidR="006E18D5">
          <w:rPr>
            <w:noProof/>
            <w:webHidden/>
          </w:rPr>
          <w:tab/>
        </w:r>
        <w:r w:rsidR="006E18D5">
          <w:rPr>
            <w:noProof/>
            <w:webHidden/>
          </w:rPr>
          <w:fldChar w:fldCharType="begin"/>
        </w:r>
        <w:r w:rsidR="006E18D5">
          <w:rPr>
            <w:noProof/>
            <w:webHidden/>
          </w:rPr>
          <w:instrText xml:space="preserve"> PAGEREF _Toc120825399 \h </w:instrText>
        </w:r>
        <w:r w:rsidR="006E18D5">
          <w:rPr>
            <w:noProof/>
            <w:webHidden/>
          </w:rPr>
        </w:r>
        <w:r w:rsidR="006E18D5">
          <w:rPr>
            <w:noProof/>
            <w:webHidden/>
          </w:rPr>
          <w:fldChar w:fldCharType="separate"/>
        </w:r>
        <w:r w:rsidR="006E18D5">
          <w:rPr>
            <w:noProof/>
            <w:webHidden/>
          </w:rPr>
          <w:t>87</w:t>
        </w:r>
        <w:r w:rsidR="006E18D5">
          <w:rPr>
            <w:noProof/>
            <w:webHidden/>
          </w:rPr>
          <w:fldChar w:fldCharType="end"/>
        </w:r>
      </w:hyperlink>
    </w:p>
    <w:p w14:paraId="4C78E197" w14:textId="26CF88DB" w:rsidR="006E18D5" w:rsidRDefault="00000000">
      <w:pPr>
        <w:pStyle w:val="ndicedeilustraes"/>
        <w:tabs>
          <w:tab w:val="right" w:leader="dot" w:pos="9061"/>
        </w:tabs>
        <w:rPr>
          <w:rFonts w:asciiTheme="minorHAnsi" w:eastAsiaTheme="minorEastAsia" w:hAnsiTheme="minorHAnsi" w:cstheme="minorBidi"/>
          <w:noProof/>
        </w:rPr>
      </w:pPr>
      <w:hyperlink w:anchor="_Toc120825400" w:history="1">
        <w:r w:rsidR="006E18D5" w:rsidRPr="0064260C">
          <w:rPr>
            <w:rStyle w:val="Hyperlink"/>
            <w:rFonts w:ascii="Times New Roman" w:hAnsi="Times New Roman" w:cs="Times New Roman"/>
            <w:noProof/>
          </w:rPr>
          <w:t>Figura 15 Tela Cadastro de Portos</w:t>
        </w:r>
        <w:r w:rsidR="006E18D5">
          <w:rPr>
            <w:noProof/>
            <w:webHidden/>
          </w:rPr>
          <w:tab/>
        </w:r>
        <w:r w:rsidR="006E18D5">
          <w:rPr>
            <w:noProof/>
            <w:webHidden/>
          </w:rPr>
          <w:fldChar w:fldCharType="begin"/>
        </w:r>
        <w:r w:rsidR="006E18D5">
          <w:rPr>
            <w:noProof/>
            <w:webHidden/>
          </w:rPr>
          <w:instrText xml:space="preserve"> PAGEREF _Toc120825400 \h </w:instrText>
        </w:r>
        <w:r w:rsidR="006E18D5">
          <w:rPr>
            <w:noProof/>
            <w:webHidden/>
          </w:rPr>
        </w:r>
        <w:r w:rsidR="006E18D5">
          <w:rPr>
            <w:noProof/>
            <w:webHidden/>
          </w:rPr>
          <w:fldChar w:fldCharType="separate"/>
        </w:r>
        <w:r w:rsidR="006E18D5">
          <w:rPr>
            <w:noProof/>
            <w:webHidden/>
          </w:rPr>
          <w:t>87</w:t>
        </w:r>
        <w:r w:rsidR="006E18D5">
          <w:rPr>
            <w:noProof/>
            <w:webHidden/>
          </w:rPr>
          <w:fldChar w:fldCharType="end"/>
        </w:r>
      </w:hyperlink>
    </w:p>
    <w:p w14:paraId="5473373E" w14:textId="6F394934" w:rsidR="006E18D5" w:rsidRDefault="00000000">
      <w:pPr>
        <w:pStyle w:val="ndicedeilustraes"/>
        <w:tabs>
          <w:tab w:val="right" w:leader="dot" w:pos="9061"/>
        </w:tabs>
        <w:rPr>
          <w:rFonts w:asciiTheme="minorHAnsi" w:eastAsiaTheme="minorEastAsia" w:hAnsiTheme="minorHAnsi" w:cstheme="minorBidi"/>
          <w:noProof/>
        </w:rPr>
      </w:pPr>
      <w:hyperlink w:anchor="_Toc120825401" w:history="1">
        <w:r w:rsidR="006E18D5" w:rsidRPr="0064260C">
          <w:rPr>
            <w:rStyle w:val="Hyperlink"/>
            <w:rFonts w:ascii="Times New Roman" w:hAnsi="Times New Roman" w:cs="Times New Roman"/>
            <w:noProof/>
          </w:rPr>
          <w:t>Figura 16 Tela Cadastro de Serviços</w:t>
        </w:r>
        <w:r w:rsidR="006E18D5">
          <w:rPr>
            <w:noProof/>
            <w:webHidden/>
          </w:rPr>
          <w:tab/>
        </w:r>
        <w:r w:rsidR="006E18D5">
          <w:rPr>
            <w:noProof/>
            <w:webHidden/>
          </w:rPr>
          <w:fldChar w:fldCharType="begin"/>
        </w:r>
        <w:r w:rsidR="006E18D5">
          <w:rPr>
            <w:noProof/>
            <w:webHidden/>
          </w:rPr>
          <w:instrText xml:space="preserve"> PAGEREF _Toc120825401 \h </w:instrText>
        </w:r>
        <w:r w:rsidR="006E18D5">
          <w:rPr>
            <w:noProof/>
            <w:webHidden/>
          </w:rPr>
        </w:r>
        <w:r w:rsidR="006E18D5">
          <w:rPr>
            <w:noProof/>
            <w:webHidden/>
          </w:rPr>
          <w:fldChar w:fldCharType="separate"/>
        </w:r>
        <w:r w:rsidR="006E18D5">
          <w:rPr>
            <w:noProof/>
            <w:webHidden/>
          </w:rPr>
          <w:t>88</w:t>
        </w:r>
        <w:r w:rsidR="006E18D5">
          <w:rPr>
            <w:noProof/>
            <w:webHidden/>
          </w:rPr>
          <w:fldChar w:fldCharType="end"/>
        </w:r>
      </w:hyperlink>
    </w:p>
    <w:p w14:paraId="631B3A1C" w14:textId="7EC0AF34" w:rsidR="006E18D5" w:rsidRDefault="00000000">
      <w:pPr>
        <w:pStyle w:val="ndicedeilustraes"/>
        <w:tabs>
          <w:tab w:val="right" w:leader="dot" w:pos="9061"/>
        </w:tabs>
        <w:rPr>
          <w:rFonts w:asciiTheme="minorHAnsi" w:eastAsiaTheme="minorEastAsia" w:hAnsiTheme="minorHAnsi" w:cstheme="minorBidi"/>
          <w:noProof/>
        </w:rPr>
      </w:pPr>
      <w:hyperlink w:anchor="_Toc120825402" w:history="1">
        <w:r w:rsidR="006E18D5" w:rsidRPr="0064260C">
          <w:rPr>
            <w:rStyle w:val="Hyperlink"/>
            <w:rFonts w:ascii="Times New Roman" w:hAnsi="Times New Roman" w:cs="Times New Roman"/>
            <w:noProof/>
          </w:rPr>
          <w:t>Figura 17 Tela Registrar Solicitação de Serviço</w:t>
        </w:r>
        <w:r w:rsidR="006E18D5">
          <w:rPr>
            <w:noProof/>
            <w:webHidden/>
          </w:rPr>
          <w:tab/>
        </w:r>
        <w:r w:rsidR="006E18D5">
          <w:rPr>
            <w:noProof/>
            <w:webHidden/>
          </w:rPr>
          <w:fldChar w:fldCharType="begin"/>
        </w:r>
        <w:r w:rsidR="006E18D5">
          <w:rPr>
            <w:noProof/>
            <w:webHidden/>
          </w:rPr>
          <w:instrText xml:space="preserve"> PAGEREF _Toc120825402 \h </w:instrText>
        </w:r>
        <w:r w:rsidR="006E18D5">
          <w:rPr>
            <w:noProof/>
            <w:webHidden/>
          </w:rPr>
        </w:r>
        <w:r w:rsidR="006E18D5">
          <w:rPr>
            <w:noProof/>
            <w:webHidden/>
          </w:rPr>
          <w:fldChar w:fldCharType="separate"/>
        </w:r>
        <w:r w:rsidR="006E18D5">
          <w:rPr>
            <w:noProof/>
            <w:webHidden/>
          </w:rPr>
          <w:t>89</w:t>
        </w:r>
        <w:r w:rsidR="006E18D5">
          <w:rPr>
            <w:noProof/>
            <w:webHidden/>
          </w:rPr>
          <w:fldChar w:fldCharType="end"/>
        </w:r>
      </w:hyperlink>
    </w:p>
    <w:p w14:paraId="2691364A" w14:textId="1C54FEAD" w:rsidR="006E18D5" w:rsidRDefault="00000000">
      <w:pPr>
        <w:pStyle w:val="ndicedeilustraes"/>
        <w:tabs>
          <w:tab w:val="right" w:leader="dot" w:pos="9061"/>
        </w:tabs>
        <w:rPr>
          <w:rFonts w:asciiTheme="minorHAnsi" w:eastAsiaTheme="minorEastAsia" w:hAnsiTheme="minorHAnsi" w:cstheme="minorBidi"/>
          <w:noProof/>
        </w:rPr>
      </w:pPr>
      <w:hyperlink w:anchor="_Toc120825403" w:history="1">
        <w:r w:rsidR="006E18D5" w:rsidRPr="0064260C">
          <w:rPr>
            <w:rStyle w:val="Hyperlink"/>
            <w:rFonts w:ascii="Times New Roman" w:hAnsi="Times New Roman" w:cs="Times New Roman"/>
            <w:noProof/>
          </w:rPr>
          <w:t>Figura 18 Tela Aceitar ou Recusar de Solicitação de Serviço</w:t>
        </w:r>
        <w:r w:rsidR="006E18D5">
          <w:rPr>
            <w:noProof/>
            <w:webHidden/>
          </w:rPr>
          <w:tab/>
        </w:r>
        <w:r w:rsidR="006E18D5">
          <w:rPr>
            <w:noProof/>
            <w:webHidden/>
          </w:rPr>
          <w:fldChar w:fldCharType="begin"/>
        </w:r>
        <w:r w:rsidR="006E18D5">
          <w:rPr>
            <w:noProof/>
            <w:webHidden/>
          </w:rPr>
          <w:instrText xml:space="preserve"> PAGEREF _Toc120825403 \h </w:instrText>
        </w:r>
        <w:r w:rsidR="006E18D5">
          <w:rPr>
            <w:noProof/>
            <w:webHidden/>
          </w:rPr>
        </w:r>
        <w:r w:rsidR="006E18D5">
          <w:rPr>
            <w:noProof/>
            <w:webHidden/>
          </w:rPr>
          <w:fldChar w:fldCharType="separate"/>
        </w:r>
        <w:r w:rsidR="006E18D5">
          <w:rPr>
            <w:noProof/>
            <w:webHidden/>
          </w:rPr>
          <w:t>90</w:t>
        </w:r>
        <w:r w:rsidR="006E18D5">
          <w:rPr>
            <w:noProof/>
            <w:webHidden/>
          </w:rPr>
          <w:fldChar w:fldCharType="end"/>
        </w:r>
      </w:hyperlink>
    </w:p>
    <w:p w14:paraId="2BDC80DD" w14:textId="7D72037A" w:rsidR="006E18D5" w:rsidRDefault="00000000">
      <w:pPr>
        <w:pStyle w:val="ndicedeilustraes"/>
        <w:tabs>
          <w:tab w:val="right" w:leader="dot" w:pos="9061"/>
        </w:tabs>
        <w:rPr>
          <w:rFonts w:asciiTheme="minorHAnsi" w:eastAsiaTheme="minorEastAsia" w:hAnsiTheme="minorHAnsi" w:cstheme="minorBidi"/>
          <w:noProof/>
        </w:rPr>
      </w:pPr>
      <w:hyperlink w:anchor="_Toc120825404" w:history="1">
        <w:r w:rsidR="006E18D5" w:rsidRPr="0064260C">
          <w:rPr>
            <w:rStyle w:val="Hyperlink"/>
            <w:rFonts w:ascii="Times New Roman" w:hAnsi="Times New Roman" w:cs="Times New Roman"/>
            <w:noProof/>
          </w:rPr>
          <w:t>Figura 19 Tela Exclusão de Solicitação de Serviço</w:t>
        </w:r>
        <w:r w:rsidR="006E18D5">
          <w:rPr>
            <w:noProof/>
            <w:webHidden/>
          </w:rPr>
          <w:tab/>
        </w:r>
        <w:r w:rsidR="006E18D5">
          <w:rPr>
            <w:noProof/>
            <w:webHidden/>
          </w:rPr>
          <w:fldChar w:fldCharType="begin"/>
        </w:r>
        <w:r w:rsidR="006E18D5">
          <w:rPr>
            <w:noProof/>
            <w:webHidden/>
          </w:rPr>
          <w:instrText xml:space="preserve"> PAGEREF _Toc120825404 \h </w:instrText>
        </w:r>
        <w:r w:rsidR="006E18D5">
          <w:rPr>
            <w:noProof/>
            <w:webHidden/>
          </w:rPr>
        </w:r>
        <w:r w:rsidR="006E18D5">
          <w:rPr>
            <w:noProof/>
            <w:webHidden/>
          </w:rPr>
          <w:fldChar w:fldCharType="separate"/>
        </w:r>
        <w:r w:rsidR="006E18D5">
          <w:rPr>
            <w:noProof/>
            <w:webHidden/>
          </w:rPr>
          <w:t>91</w:t>
        </w:r>
        <w:r w:rsidR="006E18D5">
          <w:rPr>
            <w:noProof/>
            <w:webHidden/>
          </w:rPr>
          <w:fldChar w:fldCharType="end"/>
        </w:r>
      </w:hyperlink>
    </w:p>
    <w:p w14:paraId="454858CE" w14:textId="10591839" w:rsidR="006E18D5" w:rsidRDefault="00000000">
      <w:pPr>
        <w:pStyle w:val="ndicedeilustraes"/>
        <w:tabs>
          <w:tab w:val="right" w:leader="dot" w:pos="9061"/>
        </w:tabs>
        <w:rPr>
          <w:rFonts w:asciiTheme="minorHAnsi" w:eastAsiaTheme="minorEastAsia" w:hAnsiTheme="minorHAnsi" w:cstheme="minorBidi"/>
          <w:noProof/>
        </w:rPr>
      </w:pPr>
      <w:hyperlink w:anchor="_Toc120825405" w:history="1">
        <w:r w:rsidR="006E18D5" w:rsidRPr="0064260C">
          <w:rPr>
            <w:rStyle w:val="Hyperlink"/>
            <w:rFonts w:ascii="Times New Roman" w:hAnsi="Times New Roman" w:cs="Times New Roman"/>
            <w:noProof/>
          </w:rPr>
          <w:t>Figura 20 Tela Exibir Todas as Solicitações de Serviço</w:t>
        </w:r>
        <w:r w:rsidR="006E18D5">
          <w:rPr>
            <w:noProof/>
            <w:webHidden/>
          </w:rPr>
          <w:tab/>
        </w:r>
        <w:r w:rsidR="006E18D5">
          <w:rPr>
            <w:noProof/>
            <w:webHidden/>
          </w:rPr>
          <w:fldChar w:fldCharType="begin"/>
        </w:r>
        <w:r w:rsidR="006E18D5">
          <w:rPr>
            <w:noProof/>
            <w:webHidden/>
          </w:rPr>
          <w:instrText xml:space="preserve"> PAGEREF _Toc120825405 \h </w:instrText>
        </w:r>
        <w:r w:rsidR="006E18D5">
          <w:rPr>
            <w:noProof/>
            <w:webHidden/>
          </w:rPr>
        </w:r>
        <w:r w:rsidR="006E18D5">
          <w:rPr>
            <w:noProof/>
            <w:webHidden/>
          </w:rPr>
          <w:fldChar w:fldCharType="separate"/>
        </w:r>
        <w:r w:rsidR="006E18D5">
          <w:rPr>
            <w:noProof/>
            <w:webHidden/>
          </w:rPr>
          <w:t>92</w:t>
        </w:r>
        <w:r w:rsidR="006E18D5">
          <w:rPr>
            <w:noProof/>
            <w:webHidden/>
          </w:rPr>
          <w:fldChar w:fldCharType="end"/>
        </w:r>
      </w:hyperlink>
    </w:p>
    <w:p w14:paraId="0383AB5C" w14:textId="13DFE337" w:rsidR="006E18D5" w:rsidRDefault="00000000">
      <w:pPr>
        <w:pStyle w:val="ndicedeilustraes"/>
        <w:tabs>
          <w:tab w:val="right" w:leader="dot" w:pos="9061"/>
        </w:tabs>
        <w:rPr>
          <w:rFonts w:asciiTheme="minorHAnsi" w:eastAsiaTheme="minorEastAsia" w:hAnsiTheme="minorHAnsi" w:cstheme="minorBidi"/>
          <w:noProof/>
        </w:rPr>
      </w:pPr>
      <w:hyperlink w:anchor="_Toc120825406" w:history="1">
        <w:r w:rsidR="006E18D5" w:rsidRPr="0064260C">
          <w:rPr>
            <w:rStyle w:val="Hyperlink"/>
            <w:rFonts w:ascii="Times New Roman" w:hAnsi="Times New Roman" w:cs="Times New Roman"/>
            <w:noProof/>
          </w:rPr>
          <w:t>Figura 21 Tela Exibir Minhas Solicitações</w:t>
        </w:r>
        <w:r w:rsidR="006E18D5">
          <w:rPr>
            <w:noProof/>
            <w:webHidden/>
          </w:rPr>
          <w:tab/>
        </w:r>
        <w:r w:rsidR="006E18D5">
          <w:rPr>
            <w:noProof/>
            <w:webHidden/>
          </w:rPr>
          <w:fldChar w:fldCharType="begin"/>
        </w:r>
        <w:r w:rsidR="006E18D5">
          <w:rPr>
            <w:noProof/>
            <w:webHidden/>
          </w:rPr>
          <w:instrText xml:space="preserve"> PAGEREF _Toc120825406 \h </w:instrText>
        </w:r>
        <w:r w:rsidR="006E18D5">
          <w:rPr>
            <w:noProof/>
            <w:webHidden/>
          </w:rPr>
        </w:r>
        <w:r w:rsidR="006E18D5">
          <w:rPr>
            <w:noProof/>
            <w:webHidden/>
          </w:rPr>
          <w:fldChar w:fldCharType="separate"/>
        </w:r>
        <w:r w:rsidR="006E18D5">
          <w:rPr>
            <w:noProof/>
            <w:webHidden/>
          </w:rPr>
          <w:t>93</w:t>
        </w:r>
        <w:r w:rsidR="006E18D5">
          <w:rPr>
            <w:noProof/>
            <w:webHidden/>
          </w:rPr>
          <w:fldChar w:fldCharType="end"/>
        </w:r>
      </w:hyperlink>
    </w:p>
    <w:p w14:paraId="6D5197B3" w14:textId="0F3D56E5" w:rsidR="006E18D5" w:rsidRDefault="00000000">
      <w:pPr>
        <w:pStyle w:val="ndicedeilustraes"/>
        <w:tabs>
          <w:tab w:val="right" w:leader="dot" w:pos="9061"/>
        </w:tabs>
        <w:rPr>
          <w:rFonts w:asciiTheme="minorHAnsi" w:eastAsiaTheme="minorEastAsia" w:hAnsiTheme="minorHAnsi" w:cstheme="minorBidi"/>
          <w:noProof/>
        </w:rPr>
      </w:pPr>
      <w:hyperlink w:anchor="_Toc120825407" w:history="1">
        <w:r w:rsidR="006E18D5" w:rsidRPr="0064260C">
          <w:rPr>
            <w:rStyle w:val="Hyperlink"/>
            <w:rFonts w:ascii="Times New Roman" w:hAnsi="Times New Roman" w:cs="Times New Roman"/>
            <w:noProof/>
          </w:rPr>
          <w:t>Figura 22 Tela Exibir Meus Serviços</w:t>
        </w:r>
        <w:r w:rsidR="006E18D5">
          <w:rPr>
            <w:noProof/>
            <w:webHidden/>
          </w:rPr>
          <w:tab/>
        </w:r>
        <w:r w:rsidR="006E18D5">
          <w:rPr>
            <w:noProof/>
            <w:webHidden/>
          </w:rPr>
          <w:fldChar w:fldCharType="begin"/>
        </w:r>
        <w:r w:rsidR="006E18D5">
          <w:rPr>
            <w:noProof/>
            <w:webHidden/>
          </w:rPr>
          <w:instrText xml:space="preserve"> PAGEREF _Toc120825407 \h </w:instrText>
        </w:r>
        <w:r w:rsidR="006E18D5">
          <w:rPr>
            <w:noProof/>
            <w:webHidden/>
          </w:rPr>
        </w:r>
        <w:r w:rsidR="006E18D5">
          <w:rPr>
            <w:noProof/>
            <w:webHidden/>
          </w:rPr>
          <w:fldChar w:fldCharType="separate"/>
        </w:r>
        <w:r w:rsidR="006E18D5">
          <w:rPr>
            <w:noProof/>
            <w:webHidden/>
          </w:rPr>
          <w:t>94</w:t>
        </w:r>
        <w:r w:rsidR="006E18D5">
          <w:rPr>
            <w:noProof/>
            <w:webHidden/>
          </w:rPr>
          <w:fldChar w:fldCharType="end"/>
        </w:r>
      </w:hyperlink>
    </w:p>
    <w:p w14:paraId="5CBF7D45" w14:textId="6E359F77" w:rsidR="00B44D7B" w:rsidRPr="00F16B9C" w:rsidRDefault="00B44D7B" w:rsidP="00F16B9C">
      <w:pPr>
        <w:contextualSpacing/>
        <w:mirrorIndents/>
        <w:rPr>
          <w:rFonts w:ascii="Times New Roman" w:hAnsi="Times New Roman" w:cs="Times New Roman"/>
          <w:color w:val="000000"/>
          <w:sz w:val="24"/>
          <w:szCs w:val="24"/>
          <w:highlight w:val="white"/>
        </w:rPr>
      </w:pPr>
      <w:r w:rsidRPr="00F16B9C">
        <w:rPr>
          <w:rFonts w:ascii="Times New Roman" w:hAnsi="Times New Roman" w:cs="Times New Roman"/>
          <w:color w:val="000000"/>
          <w:sz w:val="24"/>
          <w:szCs w:val="24"/>
          <w:highlight w:val="white"/>
        </w:rPr>
        <w:fldChar w:fldCharType="end"/>
      </w:r>
    </w:p>
    <w:p w14:paraId="39359662" w14:textId="77777777" w:rsidR="00B44D7B" w:rsidRPr="00F16B9C" w:rsidRDefault="00B44D7B" w:rsidP="00F16B9C">
      <w:pPr>
        <w:contextualSpacing/>
        <w:mirrorIndents/>
        <w:rPr>
          <w:rFonts w:ascii="Times New Roman" w:hAnsi="Times New Roman" w:cs="Times New Roman"/>
          <w:color w:val="000000"/>
          <w:sz w:val="24"/>
          <w:szCs w:val="24"/>
          <w:highlight w:val="white"/>
        </w:rPr>
      </w:pPr>
    </w:p>
    <w:p w14:paraId="57D71108" w14:textId="77777777" w:rsidR="00B44D7B" w:rsidRPr="00F16B9C" w:rsidRDefault="00B44D7B" w:rsidP="00F16B9C">
      <w:pPr>
        <w:contextualSpacing/>
        <w:mirrorIndents/>
        <w:rPr>
          <w:rFonts w:ascii="Times New Roman" w:hAnsi="Times New Roman" w:cs="Times New Roman"/>
          <w:b/>
          <w:bCs/>
          <w:color w:val="000000"/>
          <w:sz w:val="24"/>
          <w:szCs w:val="24"/>
          <w:highlight w:val="white"/>
        </w:rPr>
      </w:pPr>
      <w:commentRangeStart w:id="7"/>
      <w:r w:rsidRPr="00F16B9C">
        <w:rPr>
          <w:rFonts w:ascii="Times New Roman" w:hAnsi="Times New Roman" w:cs="Times New Roman"/>
          <w:b/>
          <w:bCs/>
          <w:color w:val="000000"/>
          <w:sz w:val="24"/>
          <w:szCs w:val="24"/>
          <w:highlight w:val="white"/>
        </w:rPr>
        <w:t>Índice de Diagramas de Caso de Uso</w:t>
      </w:r>
      <w:commentRangeEnd w:id="7"/>
      <w:r w:rsidRPr="00F16B9C">
        <w:rPr>
          <w:rStyle w:val="Refdecomentrio"/>
          <w:rFonts w:ascii="Times New Roman" w:hAnsi="Times New Roman" w:cs="Times New Roman"/>
          <w:sz w:val="24"/>
          <w:szCs w:val="24"/>
        </w:rPr>
        <w:commentReference w:id="7"/>
      </w:r>
    </w:p>
    <w:p w14:paraId="70B53B2B" w14:textId="77777777" w:rsidR="00B44D7B" w:rsidRPr="00F16B9C" w:rsidRDefault="00B44D7B" w:rsidP="00F16B9C">
      <w:pPr>
        <w:contextualSpacing/>
        <w:mirrorIndents/>
        <w:rPr>
          <w:rFonts w:ascii="Times New Roman" w:hAnsi="Times New Roman" w:cs="Times New Roman"/>
          <w:color w:val="000000"/>
          <w:sz w:val="24"/>
          <w:szCs w:val="24"/>
          <w:highlight w:val="white"/>
        </w:rPr>
      </w:pPr>
    </w:p>
    <w:p w14:paraId="09C1EC99" w14:textId="1C392D9C" w:rsidR="006E18D5" w:rsidRDefault="00B44D7B">
      <w:pPr>
        <w:pStyle w:val="ndicedeilustraes"/>
        <w:tabs>
          <w:tab w:val="right" w:leader="dot" w:pos="9061"/>
        </w:tabs>
        <w:rPr>
          <w:rFonts w:asciiTheme="minorHAnsi" w:eastAsiaTheme="minorEastAsia" w:hAnsiTheme="minorHAnsi" w:cstheme="minorBidi"/>
          <w:noProof/>
        </w:rPr>
      </w:pPr>
      <w:r w:rsidRPr="00F16B9C">
        <w:rPr>
          <w:rFonts w:ascii="Times New Roman" w:hAnsi="Times New Roman" w:cs="Times New Roman"/>
          <w:color w:val="000000"/>
          <w:sz w:val="24"/>
          <w:szCs w:val="24"/>
          <w:highlight w:val="white"/>
        </w:rPr>
        <w:fldChar w:fldCharType="begin"/>
      </w:r>
      <w:r w:rsidRPr="00F16B9C">
        <w:rPr>
          <w:rFonts w:ascii="Times New Roman" w:hAnsi="Times New Roman" w:cs="Times New Roman"/>
          <w:color w:val="000000"/>
          <w:sz w:val="24"/>
          <w:szCs w:val="24"/>
          <w:highlight w:val="white"/>
        </w:rPr>
        <w:instrText xml:space="preserve"> TOC \h \z \c "UC" </w:instrText>
      </w:r>
      <w:r w:rsidRPr="00F16B9C">
        <w:rPr>
          <w:rFonts w:ascii="Times New Roman" w:hAnsi="Times New Roman" w:cs="Times New Roman"/>
          <w:color w:val="000000"/>
          <w:sz w:val="24"/>
          <w:szCs w:val="24"/>
          <w:highlight w:val="white"/>
        </w:rPr>
        <w:fldChar w:fldCharType="separate"/>
      </w:r>
      <w:hyperlink w:anchor="_Toc120825408" w:history="1">
        <w:r w:rsidR="006E18D5" w:rsidRPr="00824191">
          <w:rPr>
            <w:rStyle w:val="Hyperlink"/>
            <w:rFonts w:ascii="Times New Roman" w:hAnsi="Times New Roman" w:cs="Times New Roman"/>
            <w:noProof/>
          </w:rPr>
          <w:t>UC 1 Geral de Cadastro</w:t>
        </w:r>
        <w:r w:rsidR="006E18D5">
          <w:rPr>
            <w:noProof/>
            <w:webHidden/>
          </w:rPr>
          <w:tab/>
        </w:r>
        <w:r w:rsidR="006E18D5">
          <w:rPr>
            <w:noProof/>
            <w:webHidden/>
          </w:rPr>
          <w:fldChar w:fldCharType="begin"/>
        </w:r>
        <w:r w:rsidR="006E18D5">
          <w:rPr>
            <w:noProof/>
            <w:webHidden/>
          </w:rPr>
          <w:instrText xml:space="preserve"> PAGEREF _Toc120825408 \h </w:instrText>
        </w:r>
        <w:r w:rsidR="006E18D5">
          <w:rPr>
            <w:noProof/>
            <w:webHidden/>
          </w:rPr>
        </w:r>
        <w:r w:rsidR="006E18D5">
          <w:rPr>
            <w:noProof/>
            <w:webHidden/>
          </w:rPr>
          <w:fldChar w:fldCharType="separate"/>
        </w:r>
        <w:r w:rsidR="006E18D5">
          <w:rPr>
            <w:noProof/>
            <w:webHidden/>
          </w:rPr>
          <w:t>19</w:t>
        </w:r>
        <w:r w:rsidR="006E18D5">
          <w:rPr>
            <w:noProof/>
            <w:webHidden/>
          </w:rPr>
          <w:fldChar w:fldCharType="end"/>
        </w:r>
      </w:hyperlink>
    </w:p>
    <w:p w14:paraId="6F9E526A" w14:textId="5F7014AA" w:rsidR="006E18D5" w:rsidRDefault="00000000">
      <w:pPr>
        <w:pStyle w:val="ndicedeilustraes"/>
        <w:tabs>
          <w:tab w:val="right" w:leader="dot" w:pos="9061"/>
        </w:tabs>
        <w:rPr>
          <w:rFonts w:asciiTheme="minorHAnsi" w:eastAsiaTheme="minorEastAsia" w:hAnsiTheme="minorHAnsi" w:cstheme="minorBidi"/>
          <w:noProof/>
        </w:rPr>
      </w:pPr>
      <w:hyperlink w:anchor="_Toc120825409" w:history="1">
        <w:r w:rsidR="006E18D5" w:rsidRPr="00824191">
          <w:rPr>
            <w:rStyle w:val="Hyperlink"/>
            <w:rFonts w:ascii="Times New Roman" w:hAnsi="Times New Roman" w:cs="Times New Roman"/>
            <w:noProof/>
          </w:rPr>
          <w:t>UC 2: Cadastrar Usuários</w:t>
        </w:r>
        <w:r w:rsidR="006E18D5">
          <w:rPr>
            <w:noProof/>
            <w:webHidden/>
          </w:rPr>
          <w:tab/>
        </w:r>
        <w:r w:rsidR="006E18D5">
          <w:rPr>
            <w:noProof/>
            <w:webHidden/>
          </w:rPr>
          <w:fldChar w:fldCharType="begin"/>
        </w:r>
        <w:r w:rsidR="006E18D5">
          <w:rPr>
            <w:noProof/>
            <w:webHidden/>
          </w:rPr>
          <w:instrText xml:space="preserve"> PAGEREF _Toc120825409 \h </w:instrText>
        </w:r>
        <w:r w:rsidR="006E18D5">
          <w:rPr>
            <w:noProof/>
            <w:webHidden/>
          </w:rPr>
        </w:r>
        <w:r w:rsidR="006E18D5">
          <w:rPr>
            <w:noProof/>
            <w:webHidden/>
          </w:rPr>
          <w:fldChar w:fldCharType="separate"/>
        </w:r>
        <w:r w:rsidR="006E18D5">
          <w:rPr>
            <w:noProof/>
            <w:webHidden/>
          </w:rPr>
          <w:t>21</w:t>
        </w:r>
        <w:r w:rsidR="006E18D5">
          <w:rPr>
            <w:noProof/>
            <w:webHidden/>
          </w:rPr>
          <w:fldChar w:fldCharType="end"/>
        </w:r>
      </w:hyperlink>
    </w:p>
    <w:p w14:paraId="27CCAC7D" w14:textId="7BE04EBB" w:rsidR="006E18D5" w:rsidRDefault="00000000">
      <w:pPr>
        <w:pStyle w:val="ndicedeilustraes"/>
        <w:tabs>
          <w:tab w:val="right" w:leader="dot" w:pos="9061"/>
        </w:tabs>
        <w:rPr>
          <w:rFonts w:asciiTheme="minorHAnsi" w:eastAsiaTheme="minorEastAsia" w:hAnsiTheme="minorHAnsi" w:cstheme="minorBidi"/>
          <w:noProof/>
        </w:rPr>
      </w:pPr>
      <w:hyperlink w:anchor="_Toc120825410" w:history="1">
        <w:r w:rsidR="006E18D5" w:rsidRPr="00824191">
          <w:rPr>
            <w:rStyle w:val="Hyperlink"/>
            <w:rFonts w:ascii="Times New Roman" w:hAnsi="Times New Roman" w:cs="Times New Roman"/>
            <w:noProof/>
          </w:rPr>
          <w:t>UC 3 Cadastrar Embarcações</w:t>
        </w:r>
        <w:r w:rsidR="006E18D5">
          <w:rPr>
            <w:noProof/>
            <w:webHidden/>
          </w:rPr>
          <w:tab/>
        </w:r>
        <w:r w:rsidR="006E18D5">
          <w:rPr>
            <w:noProof/>
            <w:webHidden/>
          </w:rPr>
          <w:fldChar w:fldCharType="begin"/>
        </w:r>
        <w:r w:rsidR="006E18D5">
          <w:rPr>
            <w:noProof/>
            <w:webHidden/>
          </w:rPr>
          <w:instrText xml:space="preserve"> PAGEREF _Toc120825410 \h </w:instrText>
        </w:r>
        <w:r w:rsidR="006E18D5">
          <w:rPr>
            <w:noProof/>
            <w:webHidden/>
          </w:rPr>
        </w:r>
        <w:r w:rsidR="006E18D5">
          <w:rPr>
            <w:noProof/>
            <w:webHidden/>
          </w:rPr>
          <w:fldChar w:fldCharType="separate"/>
        </w:r>
        <w:r w:rsidR="006E18D5">
          <w:rPr>
            <w:noProof/>
            <w:webHidden/>
          </w:rPr>
          <w:t>23</w:t>
        </w:r>
        <w:r w:rsidR="006E18D5">
          <w:rPr>
            <w:noProof/>
            <w:webHidden/>
          </w:rPr>
          <w:fldChar w:fldCharType="end"/>
        </w:r>
      </w:hyperlink>
    </w:p>
    <w:p w14:paraId="7201F42D" w14:textId="1240E2A6" w:rsidR="006E18D5" w:rsidRDefault="00000000">
      <w:pPr>
        <w:pStyle w:val="ndicedeilustraes"/>
        <w:tabs>
          <w:tab w:val="right" w:leader="dot" w:pos="9061"/>
        </w:tabs>
        <w:rPr>
          <w:rFonts w:asciiTheme="minorHAnsi" w:eastAsiaTheme="minorEastAsia" w:hAnsiTheme="minorHAnsi" w:cstheme="minorBidi"/>
          <w:noProof/>
        </w:rPr>
      </w:pPr>
      <w:hyperlink w:anchor="_Toc120825411" w:history="1">
        <w:r w:rsidR="006E18D5" w:rsidRPr="00824191">
          <w:rPr>
            <w:rStyle w:val="Hyperlink"/>
            <w:rFonts w:ascii="Times New Roman" w:hAnsi="Times New Roman" w:cs="Times New Roman"/>
            <w:noProof/>
          </w:rPr>
          <w:t>UC 4 Cadastrar Embarcações</w:t>
        </w:r>
        <w:r w:rsidR="006E18D5">
          <w:rPr>
            <w:noProof/>
            <w:webHidden/>
          </w:rPr>
          <w:tab/>
        </w:r>
        <w:r w:rsidR="006E18D5">
          <w:rPr>
            <w:noProof/>
            <w:webHidden/>
          </w:rPr>
          <w:fldChar w:fldCharType="begin"/>
        </w:r>
        <w:r w:rsidR="006E18D5">
          <w:rPr>
            <w:noProof/>
            <w:webHidden/>
          </w:rPr>
          <w:instrText xml:space="preserve"> PAGEREF _Toc120825411 \h </w:instrText>
        </w:r>
        <w:r w:rsidR="006E18D5">
          <w:rPr>
            <w:noProof/>
            <w:webHidden/>
          </w:rPr>
        </w:r>
        <w:r w:rsidR="006E18D5">
          <w:rPr>
            <w:noProof/>
            <w:webHidden/>
          </w:rPr>
          <w:fldChar w:fldCharType="separate"/>
        </w:r>
        <w:r w:rsidR="006E18D5">
          <w:rPr>
            <w:noProof/>
            <w:webHidden/>
          </w:rPr>
          <w:t>25</w:t>
        </w:r>
        <w:r w:rsidR="006E18D5">
          <w:rPr>
            <w:noProof/>
            <w:webHidden/>
          </w:rPr>
          <w:fldChar w:fldCharType="end"/>
        </w:r>
      </w:hyperlink>
    </w:p>
    <w:p w14:paraId="5001481A" w14:textId="4CBD0FA0" w:rsidR="006E18D5" w:rsidRDefault="00000000">
      <w:pPr>
        <w:pStyle w:val="ndicedeilustraes"/>
        <w:tabs>
          <w:tab w:val="right" w:leader="dot" w:pos="9061"/>
        </w:tabs>
        <w:rPr>
          <w:rFonts w:asciiTheme="minorHAnsi" w:eastAsiaTheme="minorEastAsia" w:hAnsiTheme="minorHAnsi" w:cstheme="minorBidi"/>
          <w:noProof/>
        </w:rPr>
      </w:pPr>
      <w:hyperlink w:anchor="_Toc120825412" w:history="1">
        <w:r w:rsidR="006E18D5" w:rsidRPr="00824191">
          <w:rPr>
            <w:rStyle w:val="Hyperlink"/>
            <w:rFonts w:ascii="Times New Roman" w:hAnsi="Times New Roman" w:cs="Times New Roman"/>
            <w:noProof/>
          </w:rPr>
          <w:t>UC 5 Cadastrar Serviços</w:t>
        </w:r>
        <w:r w:rsidR="006E18D5">
          <w:rPr>
            <w:noProof/>
            <w:webHidden/>
          </w:rPr>
          <w:tab/>
        </w:r>
        <w:r w:rsidR="006E18D5">
          <w:rPr>
            <w:noProof/>
            <w:webHidden/>
          </w:rPr>
          <w:fldChar w:fldCharType="begin"/>
        </w:r>
        <w:r w:rsidR="006E18D5">
          <w:rPr>
            <w:noProof/>
            <w:webHidden/>
          </w:rPr>
          <w:instrText xml:space="preserve"> PAGEREF _Toc120825412 \h </w:instrText>
        </w:r>
        <w:r w:rsidR="006E18D5">
          <w:rPr>
            <w:noProof/>
            <w:webHidden/>
          </w:rPr>
        </w:r>
        <w:r w:rsidR="006E18D5">
          <w:rPr>
            <w:noProof/>
            <w:webHidden/>
          </w:rPr>
          <w:fldChar w:fldCharType="separate"/>
        </w:r>
        <w:r w:rsidR="006E18D5">
          <w:rPr>
            <w:noProof/>
            <w:webHidden/>
          </w:rPr>
          <w:t>27</w:t>
        </w:r>
        <w:r w:rsidR="006E18D5">
          <w:rPr>
            <w:noProof/>
            <w:webHidden/>
          </w:rPr>
          <w:fldChar w:fldCharType="end"/>
        </w:r>
      </w:hyperlink>
    </w:p>
    <w:p w14:paraId="5C37DAB2" w14:textId="378E8E5B" w:rsidR="006E18D5" w:rsidRDefault="00000000">
      <w:pPr>
        <w:pStyle w:val="ndicedeilustraes"/>
        <w:tabs>
          <w:tab w:val="right" w:leader="dot" w:pos="9061"/>
        </w:tabs>
        <w:rPr>
          <w:rFonts w:asciiTheme="minorHAnsi" w:eastAsiaTheme="minorEastAsia" w:hAnsiTheme="minorHAnsi" w:cstheme="minorBidi"/>
          <w:noProof/>
        </w:rPr>
      </w:pPr>
      <w:hyperlink w:anchor="_Toc120825413" w:history="1">
        <w:r w:rsidR="006E18D5" w:rsidRPr="00824191">
          <w:rPr>
            <w:rStyle w:val="Hyperlink"/>
            <w:rFonts w:ascii="Times New Roman" w:hAnsi="Times New Roman" w:cs="Times New Roman"/>
            <w:noProof/>
          </w:rPr>
          <w:t>UC 6 Cadastrar Equipamentos</w:t>
        </w:r>
        <w:r w:rsidR="006E18D5">
          <w:rPr>
            <w:noProof/>
            <w:webHidden/>
          </w:rPr>
          <w:tab/>
        </w:r>
        <w:r w:rsidR="006E18D5">
          <w:rPr>
            <w:noProof/>
            <w:webHidden/>
          </w:rPr>
          <w:fldChar w:fldCharType="begin"/>
        </w:r>
        <w:r w:rsidR="006E18D5">
          <w:rPr>
            <w:noProof/>
            <w:webHidden/>
          </w:rPr>
          <w:instrText xml:space="preserve"> PAGEREF _Toc120825413 \h </w:instrText>
        </w:r>
        <w:r w:rsidR="006E18D5">
          <w:rPr>
            <w:noProof/>
            <w:webHidden/>
          </w:rPr>
        </w:r>
        <w:r w:rsidR="006E18D5">
          <w:rPr>
            <w:noProof/>
            <w:webHidden/>
          </w:rPr>
          <w:fldChar w:fldCharType="separate"/>
        </w:r>
        <w:r w:rsidR="006E18D5">
          <w:rPr>
            <w:noProof/>
            <w:webHidden/>
          </w:rPr>
          <w:t>29</w:t>
        </w:r>
        <w:r w:rsidR="006E18D5">
          <w:rPr>
            <w:noProof/>
            <w:webHidden/>
          </w:rPr>
          <w:fldChar w:fldCharType="end"/>
        </w:r>
      </w:hyperlink>
    </w:p>
    <w:p w14:paraId="65CDC2EB" w14:textId="4EA6BD4A" w:rsidR="006E18D5" w:rsidRDefault="00000000">
      <w:pPr>
        <w:pStyle w:val="ndicedeilustraes"/>
        <w:tabs>
          <w:tab w:val="right" w:leader="dot" w:pos="9061"/>
        </w:tabs>
        <w:rPr>
          <w:rFonts w:asciiTheme="minorHAnsi" w:eastAsiaTheme="minorEastAsia" w:hAnsiTheme="minorHAnsi" w:cstheme="minorBidi"/>
          <w:noProof/>
        </w:rPr>
      </w:pPr>
      <w:hyperlink w:anchor="_Toc120825414" w:history="1">
        <w:r w:rsidR="006E18D5" w:rsidRPr="00824191">
          <w:rPr>
            <w:rStyle w:val="Hyperlink"/>
            <w:rFonts w:ascii="Times New Roman" w:hAnsi="Times New Roman" w:cs="Times New Roman"/>
            <w:noProof/>
          </w:rPr>
          <w:t>UC 7 Diagrama Geral de Solicitação</w:t>
        </w:r>
        <w:r w:rsidR="006E18D5">
          <w:rPr>
            <w:noProof/>
            <w:webHidden/>
          </w:rPr>
          <w:tab/>
        </w:r>
        <w:r w:rsidR="006E18D5">
          <w:rPr>
            <w:noProof/>
            <w:webHidden/>
          </w:rPr>
          <w:fldChar w:fldCharType="begin"/>
        </w:r>
        <w:r w:rsidR="006E18D5">
          <w:rPr>
            <w:noProof/>
            <w:webHidden/>
          </w:rPr>
          <w:instrText xml:space="preserve"> PAGEREF _Toc120825414 \h </w:instrText>
        </w:r>
        <w:r w:rsidR="006E18D5">
          <w:rPr>
            <w:noProof/>
            <w:webHidden/>
          </w:rPr>
        </w:r>
        <w:r w:rsidR="006E18D5">
          <w:rPr>
            <w:noProof/>
            <w:webHidden/>
          </w:rPr>
          <w:fldChar w:fldCharType="separate"/>
        </w:r>
        <w:r w:rsidR="006E18D5">
          <w:rPr>
            <w:noProof/>
            <w:webHidden/>
          </w:rPr>
          <w:t>30</w:t>
        </w:r>
        <w:r w:rsidR="006E18D5">
          <w:rPr>
            <w:noProof/>
            <w:webHidden/>
          </w:rPr>
          <w:fldChar w:fldCharType="end"/>
        </w:r>
      </w:hyperlink>
    </w:p>
    <w:p w14:paraId="21BB8C90" w14:textId="57EBF141" w:rsidR="006E18D5" w:rsidRDefault="00000000">
      <w:pPr>
        <w:pStyle w:val="ndicedeilustraes"/>
        <w:tabs>
          <w:tab w:val="right" w:leader="dot" w:pos="9061"/>
        </w:tabs>
        <w:rPr>
          <w:rFonts w:asciiTheme="minorHAnsi" w:eastAsiaTheme="minorEastAsia" w:hAnsiTheme="minorHAnsi" w:cstheme="minorBidi"/>
          <w:noProof/>
        </w:rPr>
      </w:pPr>
      <w:hyperlink w:anchor="_Toc120825415" w:history="1">
        <w:r w:rsidR="006E18D5" w:rsidRPr="00824191">
          <w:rPr>
            <w:rStyle w:val="Hyperlink"/>
            <w:rFonts w:ascii="Times New Roman" w:hAnsi="Times New Roman" w:cs="Times New Roman"/>
            <w:noProof/>
          </w:rPr>
          <w:t>UC 8 Registrar Solicitações de Serviço</w:t>
        </w:r>
        <w:r w:rsidR="006E18D5">
          <w:rPr>
            <w:noProof/>
            <w:webHidden/>
          </w:rPr>
          <w:tab/>
        </w:r>
        <w:r w:rsidR="006E18D5">
          <w:rPr>
            <w:noProof/>
            <w:webHidden/>
          </w:rPr>
          <w:fldChar w:fldCharType="begin"/>
        </w:r>
        <w:r w:rsidR="006E18D5">
          <w:rPr>
            <w:noProof/>
            <w:webHidden/>
          </w:rPr>
          <w:instrText xml:space="preserve"> PAGEREF _Toc120825415 \h </w:instrText>
        </w:r>
        <w:r w:rsidR="006E18D5">
          <w:rPr>
            <w:noProof/>
            <w:webHidden/>
          </w:rPr>
        </w:r>
        <w:r w:rsidR="006E18D5">
          <w:rPr>
            <w:noProof/>
            <w:webHidden/>
          </w:rPr>
          <w:fldChar w:fldCharType="separate"/>
        </w:r>
        <w:r w:rsidR="006E18D5">
          <w:rPr>
            <w:noProof/>
            <w:webHidden/>
          </w:rPr>
          <w:t>32</w:t>
        </w:r>
        <w:r w:rsidR="006E18D5">
          <w:rPr>
            <w:noProof/>
            <w:webHidden/>
          </w:rPr>
          <w:fldChar w:fldCharType="end"/>
        </w:r>
      </w:hyperlink>
    </w:p>
    <w:p w14:paraId="330C25F6" w14:textId="501AF3F9" w:rsidR="006E18D5" w:rsidRDefault="00000000">
      <w:pPr>
        <w:pStyle w:val="ndicedeilustraes"/>
        <w:tabs>
          <w:tab w:val="right" w:leader="dot" w:pos="9061"/>
        </w:tabs>
        <w:rPr>
          <w:rFonts w:asciiTheme="minorHAnsi" w:eastAsiaTheme="minorEastAsia" w:hAnsiTheme="minorHAnsi" w:cstheme="minorBidi"/>
          <w:noProof/>
        </w:rPr>
      </w:pPr>
      <w:hyperlink w:anchor="_Toc120825416" w:history="1">
        <w:r w:rsidR="006E18D5" w:rsidRPr="00824191">
          <w:rPr>
            <w:rStyle w:val="Hyperlink"/>
            <w:rFonts w:ascii="Times New Roman" w:hAnsi="Times New Roman" w:cs="Times New Roman"/>
            <w:noProof/>
          </w:rPr>
          <w:t>UC 9 Aceitar ou Recusar Solicitação de Serviço</w:t>
        </w:r>
        <w:r w:rsidR="006E18D5">
          <w:rPr>
            <w:noProof/>
            <w:webHidden/>
          </w:rPr>
          <w:tab/>
        </w:r>
        <w:r w:rsidR="006E18D5">
          <w:rPr>
            <w:noProof/>
            <w:webHidden/>
          </w:rPr>
          <w:fldChar w:fldCharType="begin"/>
        </w:r>
        <w:r w:rsidR="006E18D5">
          <w:rPr>
            <w:noProof/>
            <w:webHidden/>
          </w:rPr>
          <w:instrText xml:space="preserve"> PAGEREF _Toc120825416 \h </w:instrText>
        </w:r>
        <w:r w:rsidR="006E18D5">
          <w:rPr>
            <w:noProof/>
            <w:webHidden/>
          </w:rPr>
        </w:r>
        <w:r w:rsidR="006E18D5">
          <w:rPr>
            <w:noProof/>
            <w:webHidden/>
          </w:rPr>
          <w:fldChar w:fldCharType="separate"/>
        </w:r>
        <w:r w:rsidR="006E18D5">
          <w:rPr>
            <w:noProof/>
            <w:webHidden/>
          </w:rPr>
          <w:t>34</w:t>
        </w:r>
        <w:r w:rsidR="006E18D5">
          <w:rPr>
            <w:noProof/>
            <w:webHidden/>
          </w:rPr>
          <w:fldChar w:fldCharType="end"/>
        </w:r>
      </w:hyperlink>
    </w:p>
    <w:p w14:paraId="74192A4D" w14:textId="447C6C97" w:rsidR="006E18D5" w:rsidRDefault="00000000">
      <w:pPr>
        <w:pStyle w:val="ndicedeilustraes"/>
        <w:tabs>
          <w:tab w:val="right" w:leader="dot" w:pos="9061"/>
        </w:tabs>
        <w:rPr>
          <w:rFonts w:asciiTheme="minorHAnsi" w:eastAsiaTheme="minorEastAsia" w:hAnsiTheme="minorHAnsi" w:cstheme="minorBidi"/>
          <w:noProof/>
        </w:rPr>
      </w:pPr>
      <w:hyperlink w:anchor="_Toc120825417" w:history="1">
        <w:r w:rsidR="006E18D5" w:rsidRPr="00824191">
          <w:rPr>
            <w:rStyle w:val="Hyperlink"/>
            <w:rFonts w:ascii="Times New Roman" w:hAnsi="Times New Roman" w:cs="Times New Roman"/>
            <w:noProof/>
          </w:rPr>
          <w:t>UC 10 Excluir Solicitação de Serviço</w:t>
        </w:r>
        <w:r w:rsidR="006E18D5">
          <w:rPr>
            <w:noProof/>
            <w:webHidden/>
          </w:rPr>
          <w:tab/>
        </w:r>
        <w:r w:rsidR="006E18D5">
          <w:rPr>
            <w:noProof/>
            <w:webHidden/>
          </w:rPr>
          <w:fldChar w:fldCharType="begin"/>
        </w:r>
        <w:r w:rsidR="006E18D5">
          <w:rPr>
            <w:noProof/>
            <w:webHidden/>
          </w:rPr>
          <w:instrText xml:space="preserve"> PAGEREF _Toc120825417 \h </w:instrText>
        </w:r>
        <w:r w:rsidR="006E18D5">
          <w:rPr>
            <w:noProof/>
            <w:webHidden/>
          </w:rPr>
        </w:r>
        <w:r w:rsidR="006E18D5">
          <w:rPr>
            <w:noProof/>
            <w:webHidden/>
          </w:rPr>
          <w:fldChar w:fldCharType="separate"/>
        </w:r>
        <w:r w:rsidR="006E18D5">
          <w:rPr>
            <w:noProof/>
            <w:webHidden/>
          </w:rPr>
          <w:t>36</w:t>
        </w:r>
        <w:r w:rsidR="006E18D5">
          <w:rPr>
            <w:noProof/>
            <w:webHidden/>
          </w:rPr>
          <w:fldChar w:fldCharType="end"/>
        </w:r>
      </w:hyperlink>
    </w:p>
    <w:p w14:paraId="0478C74F" w14:textId="7B9AFED0" w:rsidR="006E18D5" w:rsidRDefault="00000000">
      <w:pPr>
        <w:pStyle w:val="ndicedeilustraes"/>
        <w:tabs>
          <w:tab w:val="right" w:leader="dot" w:pos="9061"/>
        </w:tabs>
        <w:rPr>
          <w:rFonts w:asciiTheme="minorHAnsi" w:eastAsiaTheme="minorEastAsia" w:hAnsiTheme="minorHAnsi" w:cstheme="minorBidi"/>
          <w:noProof/>
        </w:rPr>
      </w:pPr>
      <w:hyperlink w:anchor="_Toc120825418" w:history="1">
        <w:r w:rsidR="006E18D5" w:rsidRPr="00824191">
          <w:rPr>
            <w:rStyle w:val="Hyperlink"/>
            <w:rFonts w:ascii="Times New Roman" w:hAnsi="Times New Roman" w:cs="Times New Roman"/>
            <w:noProof/>
          </w:rPr>
          <w:t>UC 11 Diagrama Geral de Consultas</w:t>
        </w:r>
        <w:r w:rsidR="006E18D5">
          <w:rPr>
            <w:noProof/>
            <w:webHidden/>
          </w:rPr>
          <w:tab/>
        </w:r>
        <w:r w:rsidR="006E18D5">
          <w:rPr>
            <w:noProof/>
            <w:webHidden/>
          </w:rPr>
          <w:fldChar w:fldCharType="begin"/>
        </w:r>
        <w:r w:rsidR="006E18D5">
          <w:rPr>
            <w:noProof/>
            <w:webHidden/>
          </w:rPr>
          <w:instrText xml:space="preserve"> PAGEREF _Toc120825418 \h </w:instrText>
        </w:r>
        <w:r w:rsidR="006E18D5">
          <w:rPr>
            <w:noProof/>
            <w:webHidden/>
          </w:rPr>
        </w:r>
        <w:r w:rsidR="006E18D5">
          <w:rPr>
            <w:noProof/>
            <w:webHidden/>
          </w:rPr>
          <w:fldChar w:fldCharType="separate"/>
        </w:r>
        <w:r w:rsidR="006E18D5">
          <w:rPr>
            <w:noProof/>
            <w:webHidden/>
          </w:rPr>
          <w:t>37</w:t>
        </w:r>
        <w:r w:rsidR="006E18D5">
          <w:rPr>
            <w:noProof/>
            <w:webHidden/>
          </w:rPr>
          <w:fldChar w:fldCharType="end"/>
        </w:r>
      </w:hyperlink>
    </w:p>
    <w:p w14:paraId="2882D494" w14:textId="2F6126DA" w:rsidR="006E18D5" w:rsidRDefault="00000000">
      <w:pPr>
        <w:pStyle w:val="ndicedeilustraes"/>
        <w:tabs>
          <w:tab w:val="right" w:leader="dot" w:pos="9061"/>
        </w:tabs>
        <w:rPr>
          <w:rFonts w:asciiTheme="minorHAnsi" w:eastAsiaTheme="minorEastAsia" w:hAnsiTheme="minorHAnsi" w:cstheme="minorBidi"/>
          <w:noProof/>
        </w:rPr>
      </w:pPr>
      <w:hyperlink w:anchor="_Toc120825419" w:history="1">
        <w:r w:rsidR="006E18D5" w:rsidRPr="00824191">
          <w:rPr>
            <w:rStyle w:val="Hyperlink"/>
            <w:rFonts w:ascii="Times New Roman" w:hAnsi="Times New Roman" w:cs="Times New Roman"/>
            <w:noProof/>
          </w:rPr>
          <w:t>UC 12 Exibir Todas as Solicitações de Serviço</w:t>
        </w:r>
        <w:r w:rsidR="006E18D5">
          <w:rPr>
            <w:noProof/>
            <w:webHidden/>
          </w:rPr>
          <w:tab/>
        </w:r>
        <w:r w:rsidR="006E18D5">
          <w:rPr>
            <w:noProof/>
            <w:webHidden/>
          </w:rPr>
          <w:fldChar w:fldCharType="begin"/>
        </w:r>
        <w:r w:rsidR="006E18D5">
          <w:rPr>
            <w:noProof/>
            <w:webHidden/>
          </w:rPr>
          <w:instrText xml:space="preserve"> PAGEREF _Toc120825419 \h </w:instrText>
        </w:r>
        <w:r w:rsidR="006E18D5">
          <w:rPr>
            <w:noProof/>
            <w:webHidden/>
          </w:rPr>
        </w:r>
        <w:r w:rsidR="006E18D5">
          <w:rPr>
            <w:noProof/>
            <w:webHidden/>
          </w:rPr>
          <w:fldChar w:fldCharType="separate"/>
        </w:r>
        <w:r w:rsidR="006E18D5">
          <w:rPr>
            <w:noProof/>
            <w:webHidden/>
          </w:rPr>
          <w:t>39</w:t>
        </w:r>
        <w:r w:rsidR="006E18D5">
          <w:rPr>
            <w:noProof/>
            <w:webHidden/>
          </w:rPr>
          <w:fldChar w:fldCharType="end"/>
        </w:r>
      </w:hyperlink>
    </w:p>
    <w:p w14:paraId="3E21F20E" w14:textId="4B62CF00" w:rsidR="006E18D5" w:rsidRDefault="00000000">
      <w:pPr>
        <w:pStyle w:val="ndicedeilustraes"/>
        <w:tabs>
          <w:tab w:val="right" w:leader="dot" w:pos="9061"/>
        </w:tabs>
        <w:rPr>
          <w:rFonts w:asciiTheme="minorHAnsi" w:eastAsiaTheme="minorEastAsia" w:hAnsiTheme="minorHAnsi" w:cstheme="minorBidi"/>
          <w:noProof/>
        </w:rPr>
      </w:pPr>
      <w:hyperlink w:anchor="_Toc120825420" w:history="1">
        <w:r w:rsidR="006E18D5" w:rsidRPr="00824191">
          <w:rPr>
            <w:rStyle w:val="Hyperlink"/>
            <w:rFonts w:ascii="Times New Roman" w:hAnsi="Times New Roman" w:cs="Times New Roman"/>
            <w:noProof/>
          </w:rPr>
          <w:t>UC 13 Exibir Minhas Solicitações de Serviço</w:t>
        </w:r>
        <w:r w:rsidR="006E18D5">
          <w:rPr>
            <w:noProof/>
            <w:webHidden/>
          </w:rPr>
          <w:tab/>
        </w:r>
        <w:r w:rsidR="006E18D5">
          <w:rPr>
            <w:noProof/>
            <w:webHidden/>
          </w:rPr>
          <w:fldChar w:fldCharType="begin"/>
        </w:r>
        <w:r w:rsidR="006E18D5">
          <w:rPr>
            <w:noProof/>
            <w:webHidden/>
          </w:rPr>
          <w:instrText xml:space="preserve"> PAGEREF _Toc120825420 \h </w:instrText>
        </w:r>
        <w:r w:rsidR="006E18D5">
          <w:rPr>
            <w:noProof/>
            <w:webHidden/>
          </w:rPr>
        </w:r>
        <w:r w:rsidR="006E18D5">
          <w:rPr>
            <w:noProof/>
            <w:webHidden/>
          </w:rPr>
          <w:fldChar w:fldCharType="separate"/>
        </w:r>
        <w:r w:rsidR="006E18D5">
          <w:rPr>
            <w:noProof/>
            <w:webHidden/>
          </w:rPr>
          <w:t>41</w:t>
        </w:r>
        <w:r w:rsidR="006E18D5">
          <w:rPr>
            <w:noProof/>
            <w:webHidden/>
          </w:rPr>
          <w:fldChar w:fldCharType="end"/>
        </w:r>
      </w:hyperlink>
    </w:p>
    <w:p w14:paraId="374FD715" w14:textId="0EF09742" w:rsidR="006E18D5" w:rsidRDefault="00000000">
      <w:pPr>
        <w:pStyle w:val="ndicedeilustraes"/>
        <w:tabs>
          <w:tab w:val="right" w:leader="dot" w:pos="9061"/>
        </w:tabs>
        <w:rPr>
          <w:rFonts w:asciiTheme="minorHAnsi" w:eastAsiaTheme="minorEastAsia" w:hAnsiTheme="minorHAnsi" w:cstheme="minorBidi"/>
          <w:noProof/>
        </w:rPr>
      </w:pPr>
      <w:hyperlink w:anchor="_Toc120825421" w:history="1">
        <w:r w:rsidR="006E18D5" w:rsidRPr="00824191">
          <w:rPr>
            <w:rStyle w:val="Hyperlink"/>
            <w:rFonts w:ascii="Times New Roman" w:hAnsi="Times New Roman" w:cs="Times New Roman"/>
            <w:noProof/>
          </w:rPr>
          <w:t>UC 14 Exibir Meus Serviços</w:t>
        </w:r>
        <w:r w:rsidR="006E18D5">
          <w:rPr>
            <w:noProof/>
            <w:webHidden/>
          </w:rPr>
          <w:tab/>
        </w:r>
        <w:r w:rsidR="006E18D5">
          <w:rPr>
            <w:noProof/>
            <w:webHidden/>
          </w:rPr>
          <w:fldChar w:fldCharType="begin"/>
        </w:r>
        <w:r w:rsidR="006E18D5">
          <w:rPr>
            <w:noProof/>
            <w:webHidden/>
          </w:rPr>
          <w:instrText xml:space="preserve"> PAGEREF _Toc120825421 \h </w:instrText>
        </w:r>
        <w:r w:rsidR="006E18D5">
          <w:rPr>
            <w:noProof/>
            <w:webHidden/>
          </w:rPr>
        </w:r>
        <w:r w:rsidR="006E18D5">
          <w:rPr>
            <w:noProof/>
            <w:webHidden/>
          </w:rPr>
          <w:fldChar w:fldCharType="separate"/>
        </w:r>
        <w:r w:rsidR="006E18D5">
          <w:rPr>
            <w:noProof/>
            <w:webHidden/>
          </w:rPr>
          <w:t>43</w:t>
        </w:r>
        <w:r w:rsidR="006E18D5">
          <w:rPr>
            <w:noProof/>
            <w:webHidden/>
          </w:rPr>
          <w:fldChar w:fldCharType="end"/>
        </w:r>
      </w:hyperlink>
    </w:p>
    <w:p w14:paraId="5453B7DA" w14:textId="42A37198" w:rsidR="00B44D7B" w:rsidRPr="000C3CE8" w:rsidRDefault="00B44D7B" w:rsidP="000C3CE8">
      <w:pPr>
        <w:ind w:firstLine="0"/>
        <w:contextualSpacing/>
        <w:mirrorIndents/>
        <w:rPr>
          <w:rFonts w:ascii="Times New Roman" w:hAnsi="Times New Roman" w:cs="Times New Roman"/>
          <w:color w:val="000000"/>
          <w:sz w:val="24"/>
          <w:szCs w:val="24"/>
          <w:highlight w:val="white"/>
        </w:rPr>
      </w:pPr>
      <w:r w:rsidRPr="00F16B9C">
        <w:rPr>
          <w:rFonts w:ascii="Times New Roman" w:hAnsi="Times New Roman" w:cs="Times New Roman"/>
          <w:color w:val="000000"/>
          <w:sz w:val="24"/>
          <w:szCs w:val="24"/>
          <w:highlight w:val="white"/>
        </w:rPr>
        <w:fldChar w:fldCharType="end"/>
      </w:r>
      <w:r w:rsidRPr="00F16B9C">
        <w:rPr>
          <w:rFonts w:ascii="Times New Roman" w:hAnsi="Times New Roman" w:cs="Times New Roman"/>
          <w:b/>
          <w:bCs/>
          <w:color w:val="000000"/>
          <w:sz w:val="24"/>
          <w:szCs w:val="24"/>
          <w:highlight w:val="white"/>
        </w:rPr>
        <w:t>Índice de Diagramas de Classes</w:t>
      </w:r>
    </w:p>
    <w:p w14:paraId="3DD89683" w14:textId="69062FB1" w:rsidR="000C3CE8" w:rsidRDefault="00B44D7B">
      <w:pPr>
        <w:pStyle w:val="ndicedeilustraes"/>
        <w:tabs>
          <w:tab w:val="right" w:leader="dot" w:pos="9061"/>
        </w:tabs>
        <w:rPr>
          <w:rFonts w:asciiTheme="minorHAnsi" w:eastAsiaTheme="minorEastAsia" w:hAnsiTheme="minorHAnsi" w:cstheme="minorBidi"/>
          <w:noProof/>
        </w:rPr>
      </w:pPr>
      <w:r w:rsidRPr="00F16B9C">
        <w:rPr>
          <w:rFonts w:ascii="Times New Roman" w:hAnsi="Times New Roman" w:cs="Times New Roman"/>
          <w:color w:val="000000"/>
          <w:sz w:val="24"/>
          <w:szCs w:val="24"/>
          <w:highlight w:val="white"/>
        </w:rPr>
        <w:fldChar w:fldCharType="begin"/>
      </w:r>
      <w:r w:rsidRPr="00F16B9C">
        <w:rPr>
          <w:rFonts w:ascii="Times New Roman" w:hAnsi="Times New Roman" w:cs="Times New Roman"/>
          <w:color w:val="000000"/>
          <w:sz w:val="24"/>
          <w:szCs w:val="24"/>
          <w:highlight w:val="white"/>
        </w:rPr>
        <w:instrText xml:space="preserve"> TOC \h \z \c "Diagrama de Classes" </w:instrText>
      </w:r>
      <w:r w:rsidRPr="00F16B9C">
        <w:rPr>
          <w:rFonts w:ascii="Times New Roman" w:hAnsi="Times New Roman" w:cs="Times New Roman"/>
          <w:color w:val="000000"/>
          <w:sz w:val="24"/>
          <w:szCs w:val="24"/>
          <w:highlight w:val="white"/>
        </w:rPr>
        <w:fldChar w:fldCharType="separate"/>
      </w:r>
      <w:hyperlink r:id="rId13" w:anchor="_Toc120825492" w:history="1">
        <w:r w:rsidR="000C3CE8" w:rsidRPr="009E21F7">
          <w:rPr>
            <w:rStyle w:val="Hyperlink"/>
            <w:rFonts w:ascii="Times New Roman" w:hAnsi="Times New Roman" w:cs="Times New Roman"/>
            <w:noProof/>
          </w:rPr>
          <w:t>Diagrama de Classes 1 Diagrama Geral de Classes</w:t>
        </w:r>
        <w:r w:rsidR="000C3CE8">
          <w:rPr>
            <w:noProof/>
            <w:webHidden/>
          </w:rPr>
          <w:tab/>
        </w:r>
        <w:r w:rsidR="000C3CE8">
          <w:rPr>
            <w:noProof/>
            <w:webHidden/>
          </w:rPr>
          <w:fldChar w:fldCharType="begin"/>
        </w:r>
        <w:r w:rsidR="000C3CE8">
          <w:rPr>
            <w:noProof/>
            <w:webHidden/>
          </w:rPr>
          <w:instrText xml:space="preserve"> PAGEREF _Toc120825492 \h </w:instrText>
        </w:r>
        <w:r w:rsidR="000C3CE8">
          <w:rPr>
            <w:noProof/>
            <w:webHidden/>
          </w:rPr>
        </w:r>
        <w:r w:rsidR="000C3CE8">
          <w:rPr>
            <w:noProof/>
            <w:webHidden/>
          </w:rPr>
          <w:fldChar w:fldCharType="separate"/>
        </w:r>
        <w:r w:rsidR="000C3CE8">
          <w:rPr>
            <w:noProof/>
            <w:webHidden/>
          </w:rPr>
          <w:t>44</w:t>
        </w:r>
        <w:r w:rsidR="000C3CE8">
          <w:rPr>
            <w:noProof/>
            <w:webHidden/>
          </w:rPr>
          <w:fldChar w:fldCharType="end"/>
        </w:r>
      </w:hyperlink>
    </w:p>
    <w:p w14:paraId="391304D2" w14:textId="07671152" w:rsidR="000C3CE8" w:rsidRDefault="00000000">
      <w:pPr>
        <w:pStyle w:val="ndicedeilustraes"/>
        <w:tabs>
          <w:tab w:val="right" w:leader="dot" w:pos="9061"/>
        </w:tabs>
        <w:rPr>
          <w:rFonts w:asciiTheme="minorHAnsi" w:eastAsiaTheme="minorEastAsia" w:hAnsiTheme="minorHAnsi" w:cstheme="minorBidi"/>
          <w:noProof/>
        </w:rPr>
      </w:pPr>
      <w:hyperlink w:anchor="_Toc120825493" w:history="1">
        <w:r w:rsidR="000C3CE8" w:rsidRPr="009E21F7">
          <w:rPr>
            <w:rStyle w:val="Hyperlink"/>
            <w:rFonts w:ascii="Times New Roman" w:hAnsi="Times New Roman" w:cs="Times New Roman"/>
            <w:noProof/>
          </w:rPr>
          <w:t>Diagrama de Classes 2 Exibir Todas as Solicitações</w:t>
        </w:r>
        <w:r w:rsidR="000C3CE8">
          <w:rPr>
            <w:noProof/>
            <w:webHidden/>
          </w:rPr>
          <w:tab/>
        </w:r>
        <w:r w:rsidR="000C3CE8">
          <w:rPr>
            <w:noProof/>
            <w:webHidden/>
          </w:rPr>
          <w:fldChar w:fldCharType="begin"/>
        </w:r>
        <w:r w:rsidR="000C3CE8">
          <w:rPr>
            <w:noProof/>
            <w:webHidden/>
          </w:rPr>
          <w:instrText xml:space="preserve"> PAGEREF _Toc120825493 \h </w:instrText>
        </w:r>
        <w:r w:rsidR="000C3CE8">
          <w:rPr>
            <w:noProof/>
            <w:webHidden/>
          </w:rPr>
        </w:r>
        <w:r w:rsidR="000C3CE8">
          <w:rPr>
            <w:noProof/>
            <w:webHidden/>
          </w:rPr>
          <w:fldChar w:fldCharType="separate"/>
        </w:r>
        <w:r w:rsidR="000C3CE8">
          <w:rPr>
            <w:noProof/>
            <w:webHidden/>
          </w:rPr>
          <w:t>53</w:t>
        </w:r>
        <w:r w:rsidR="000C3CE8">
          <w:rPr>
            <w:noProof/>
            <w:webHidden/>
          </w:rPr>
          <w:fldChar w:fldCharType="end"/>
        </w:r>
      </w:hyperlink>
    </w:p>
    <w:p w14:paraId="29ACAEFA" w14:textId="2FDC02E4" w:rsidR="000C3CE8" w:rsidRDefault="00000000">
      <w:pPr>
        <w:pStyle w:val="ndicedeilustraes"/>
        <w:tabs>
          <w:tab w:val="right" w:leader="dot" w:pos="9061"/>
        </w:tabs>
        <w:rPr>
          <w:rFonts w:asciiTheme="minorHAnsi" w:eastAsiaTheme="minorEastAsia" w:hAnsiTheme="minorHAnsi" w:cstheme="minorBidi"/>
          <w:noProof/>
        </w:rPr>
      </w:pPr>
      <w:hyperlink w:anchor="_Toc120825494" w:history="1">
        <w:r w:rsidR="000C3CE8" w:rsidRPr="009E21F7">
          <w:rPr>
            <w:rStyle w:val="Hyperlink"/>
            <w:rFonts w:ascii="Times New Roman" w:hAnsi="Times New Roman" w:cs="Times New Roman"/>
            <w:noProof/>
          </w:rPr>
          <w:t>Diagrama de Classes 3 Exibir Minhas Solicitações</w:t>
        </w:r>
        <w:r w:rsidR="000C3CE8">
          <w:rPr>
            <w:noProof/>
            <w:webHidden/>
          </w:rPr>
          <w:tab/>
        </w:r>
        <w:r w:rsidR="000C3CE8">
          <w:rPr>
            <w:noProof/>
            <w:webHidden/>
          </w:rPr>
          <w:fldChar w:fldCharType="begin"/>
        </w:r>
        <w:r w:rsidR="000C3CE8">
          <w:rPr>
            <w:noProof/>
            <w:webHidden/>
          </w:rPr>
          <w:instrText xml:space="preserve"> PAGEREF _Toc120825494 \h </w:instrText>
        </w:r>
        <w:r w:rsidR="000C3CE8">
          <w:rPr>
            <w:noProof/>
            <w:webHidden/>
          </w:rPr>
        </w:r>
        <w:r w:rsidR="000C3CE8">
          <w:rPr>
            <w:noProof/>
            <w:webHidden/>
          </w:rPr>
          <w:fldChar w:fldCharType="separate"/>
        </w:r>
        <w:r w:rsidR="000C3CE8">
          <w:rPr>
            <w:noProof/>
            <w:webHidden/>
          </w:rPr>
          <w:t>54</w:t>
        </w:r>
        <w:r w:rsidR="000C3CE8">
          <w:rPr>
            <w:noProof/>
            <w:webHidden/>
          </w:rPr>
          <w:fldChar w:fldCharType="end"/>
        </w:r>
      </w:hyperlink>
    </w:p>
    <w:p w14:paraId="60C1799F" w14:textId="37FEC034" w:rsidR="000C3CE8" w:rsidRDefault="00000000">
      <w:pPr>
        <w:pStyle w:val="ndicedeilustraes"/>
        <w:tabs>
          <w:tab w:val="right" w:leader="dot" w:pos="9061"/>
        </w:tabs>
        <w:rPr>
          <w:rFonts w:asciiTheme="minorHAnsi" w:eastAsiaTheme="minorEastAsia" w:hAnsiTheme="minorHAnsi" w:cstheme="minorBidi"/>
          <w:noProof/>
        </w:rPr>
      </w:pPr>
      <w:hyperlink w:anchor="_Toc120825495" w:history="1">
        <w:r w:rsidR="000C3CE8" w:rsidRPr="009E21F7">
          <w:rPr>
            <w:rStyle w:val="Hyperlink"/>
            <w:rFonts w:ascii="Times New Roman" w:hAnsi="Times New Roman" w:cs="Times New Roman"/>
            <w:noProof/>
          </w:rPr>
          <w:t>Diagrama de Classes 4 Exibir Meus Serviços</w:t>
        </w:r>
        <w:r w:rsidR="000C3CE8">
          <w:rPr>
            <w:noProof/>
            <w:webHidden/>
          </w:rPr>
          <w:tab/>
        </w:r>
        <w:r w:rsidR="000C3CE8">
          <w:rPr>
            <w:noProof/>
            <w:webHidden/>
          </w:rPr>
          <w:fldChar w:fldCharType="begin"/>
        </w:r>
        <w:r w:rsidR="000C3CE8">
          <w:rPr>
            <w:noProof/>
            <w:webHidden/>
          </w:rPr>
          <w:instrText xml:space="preserve"> PAGEREF _Toc120825495 \h </w:instrText>
        </w:r>
        <w:r w:rsidR="000C3CE8">
          <w:rPr>
            <w:noProof/>
            <w:webHidden/>
          </w:rPr>
        </w:r>
        <w:r w:rsidR="000C3CE8">
          <w:rPr>
            <w:noProof/>
            <w:webHidden/>
          </w:rPr>
          <w:fldChar w:fldCharType="separate"/>
        </w:r>
        <w:r w:rsidR="000C3CE8">
          <w:rPr>
            <w:noProof/>
            <w:webHidden/>
          </w:rPr>
          <w:t>55</w:t>
        </w:r>
        <w:r w:rsidR="000C3CE8">
          <w:rPr>
            <w:noProof/>
            <w:webHidden/>
          </w:rPr>
          <w:fldChar w:fldCharType="end"/>
        </w:r>
      </w:hyperlink>
    </w:p>
    <w:p w14:paraId="315ED0B8" w14:textId="7963A991" w:rsidR="00B44D7B" w:rsidRPr="00F16B9C" w:rsidRDefault="00B44D7B" w:rsidP="00F16B9C">
      <w:pPr>
        <w:contextualSpacing/>
        <w:mirrorIndents/>
        <w:rPr>
          <w:rFonts w:ascii="Times New Roman" w:hAnsi="Times New Roman" w:cs="Times New Roman"/>
          <w:b/>
          <w:bCs/>
          <w:color w:val="000000"/>
          <w:sz w:val="24"/>
          <w:szCs w:val="24"/>
        </w:rPr>
      </w:pPr>
      <w:r w:rsidRPr="00F16B9C">
        <w:rPr>
          <w:rFonts w:ascii="Times New Roman" w:hAnsi="Times New Roman" w:cs="Times New Roman"/>
          <w:color w:val="000000"/>
          <w:sz w:val="24"/>
          <w:szCs w:val="24"/>
          <w:highlight w:val="white"/>
        </w:rPr>
        <w:fldChar w:fldCharType="end"/>
      </w:r>
      <w:r w:rsidRPr="00F16B9C">
        <w:rPr>
          <w:rFonts w:ascii="Times New Roman" w:hAnsi="Times New Roman" w:cs="Times New Roman"/>
          <w:b/>
          <w:bCs/>
          <w:color w:val="000000"/>
          <w:sz w:val="24"/>
          <w:szCs w:val="24"/>
        </w:rPr>
        <w:t>Índice de Diagramas de Sequência</w:t>
      </w:r>
    </w:p>
    <w:p w14:paraId="6A7DE352" w14:textId="78F8BC22" w:rsidR="000C3CE8" w:rsidRDefault="00B44D7B">
      <w:pPr>
        <w:pStyle w:val="ndicedeilustraes"/>
        <w:tabs>
          <w:tab w:val="right" w:leader="dot" w:pos="9061"/>
        </w:tabs>
        <w:rPr>
          <w:rFonts w:asciiTheme="minorHAnsi" w:eastAsiaTheme="minorEastAsia" w:hAnsiTheme="minorHAnsi" w:cstheme="minorBidi"/>
          <w:noProof/>
        </w:rPr>
      </w:pPr>
      <w:r w:rsidRPr="00F16B9C">
        <w:rPr>
          <w:rFonts w:ascii="Times New Roman" w:hAnsi="Times New Roman" w:cs="Times New Roman"/>
          <w:color w:val="000000"/>
          <w:sz w:val="24"/>
          <w:szCs w:val="24"/>
        </w:rPr>
        <w:fldChar w:fldCharType="begin"/>
      </w:r>
      <w:r w:rsidRPr="00F16B9C">
        <w:rPr>
          <w:rFonts w:ascii="Times New Roman" w:hAnsi="Times New Roman" w:cs="Times New Roman"/>
          <w:color w:val="000000"/>
          <w:sz w:val="24"/>
          <w:szCs w:val="24"/>
        </w:rPr>
        <w:instrText xml:space="preserve"> TOC \h \z \c "Diagrama de Sequência" </w:instrText>
      </w:r>
      <w:r w:rsidRPr="00F16B9C">
        <w:rPr>
          <w:rFonts w:ascii="Times New Roman" w:hAnsi="Times New Roman" w:cs="Times New Roman"/>
          <w:color w:val="000000"/>
          <w:sz w:val="24"/>
          <w:szCs w:val="24"/>
        </w:rPr>
        <w:fldChar w:fldCharType="separate"/>
      </w:r>
      <w:hyperlink w:anchor="_Toc120825498" w:history="1">
        <w:r w:rsidR="000C3CE8" w:rsidRPr="00595904">
          <w:rPr>
            <w:rStyle w:val="Hyperlink"/>
            <w:rFonts w:ascii="Times New Roman" w:hAnsi="Times New Roman" w:cs="Times New Roman"/>
            <w:noProof/>
          </w:rPr>
          <w:t>Diagrama de Sequência 1 Cadastrar Usuários</w:t>
        </w:r>
        <w:r w:rsidR="000C3CE8">
          <w:rPr>
            <w:noProof/>
            <w:webHidden/>
          </w:rPr>
          <w:tab/>
        </w:r>
        <w:r w:rsidR="000C3CE8">
          <w:rPr>
            <w:noProof/>
            <w:webHidden/>
          </w:rPr>
          <w:fldChar w:fldCharType="begin"/>
        </w:r>
        <w:r w:rsidR="000C3CE8">
          <w:rPr>
            <w:noProof/>
            <w:webHidden/>
          </w:rPr>
          <w:instrText xml:space="preserve"> PAGEREF _Toc120825498 \h </w:instrText>
        </w:r>
        <w:r w:rsidR="000C3CE8">
          <w:rPr>
            <w:noProof/>
            <w:webHidden/>
          </w:rPr>
        </w:r>
        <w:r w:rsidR="000C3CE8">
          <w:rPr>
            <w:noProof/>
            <w:webHidden/>
          </w:rPr>
          <w:fldChar w:fldCharType="separate"/>
        </w:r>
        <w:r w:rsidR="000C3CE8">
          <w:rPr>
            <w:noProof/>
            <w:webHidden/>
          </w:rPr>
          <w:t>60</w:t>
        </w:r>
        <w:r w:rsidR="000C3CE8">
          <w:rPr>
            <w:noProof/>
            <w:webHidden/>
          </w:rPr>
          <w:fldChar w:fldCharType="end"/>
        </w:r>
      </w:hyperlink>
    </w:p>
    <w:p w14:paraId="7A86A2B8" w14:textId="6A7A3357" w:rsidR="000C3CE8" w:rsidRDefault="00000000">
      <w:pPr>
        <w:pStyle w:val="ndicedeilustraes"/>
        <w:tabs>
          <w:tab w:val="right" w:leader="dot" w:pos="9061"/>
        </w:tabs>
        <w:rPr>
          <w:rFonts w:asciiTheme="minorHAnsi" w:eastAsiaTheme="minorEastAsia" w:hAnsiTheme="minorHAnsi" w:cstheme="minorBidi"/>
          <w:noProof/>
        </w:rPr>
      </w:pPr>
      <w:hyperlink w:anchor="_Toc120825499" w:history="1">
        <w:r w:rsidR="000C3CE8" w:rsidRPr="00595904">
          <w:rPr>
            <w:rStyle w:val="Hyperlink"/>
            <w:rFonts w:ascii="Times New Roman" w:hAnsi="Times New Roman" w:cs="Times New Roman"/>
            <w:noProof/>
          </w:rPr>
          <w:t>Diagrama de Sequência 2 Cadastrar Embarcações</w:t>
        </w:r>
        <w:r w:rsidR="000C3CE8">
          <w:rPr>
            <w:noProof/>
            <w:webHidden/>
          </w:rPr>
          <w:tab/>
        </w:r>
        <w:r w:rsidR="000C3CE8">
          <w:rPr>
            <w:noProof/>
            <w:webHidden/>
          </w:rPr>
          <w:fldChar w:fldCharType="begin"/>
        </w:r>
        <w:r w:rsidR="000C3CE8">
          <w:rPr>
            <w:noProof/>
            <w:webHidden/>
          </w:rPr>
          <w:instrText xml:space="preserve"> PAGEREF _Toc120825499 \h </w:instrText>
        </w:r>
        <w:r w:rsidR="000C3CE8">
          <w:rPr>
            <w:noProof/>
            <w:webHidden/>
          </w:rPr>
        </w:r>
        <w:r w:rsidR="000C3CE8">
          <w:rPr>
            <w:noProof/>
            <w:webHidden/>
          </w:rPr>
          <w:fldChar w:fldCharType="separate"/>
        </w:r>
        <w:r w:rsidR="000C3CE8">
          <w:rPr>
            <w:noProof/>
            <w:webHidden/>
          </w:rPr>
          <w:t>61</w:t>
        </w:r>
        <w:r w:rsidR="000C3CE8">
          <w:rPr>
            <w:noProof/>
            <w:webHidden/>
          </w:rPr>
          <w:fldChar w:fldCharType="end"/>
        </w:r>
      </w:hyperlink>
    </w:p>
    <w:p w14:paraId="1A1D5632" w14:textId="6FAF411C" w:rsidR="000C3CE8" w:rsidRDefault="00000000">
      <w:pPr>
        <w:pStyle w:val="ndicedeilustraes"/>
        <w:tabs>
          <w:tab w:val="right" w:leader="dot" w:pos="9061"/>
        </w:tabs>
        <w:rPr>
          <w:rFonts w:asciiTheme="minorHAnsi" w:eastAsiaTheme="minorEastAsia" w:hAnsiTheme="minorHAnsi" w:cstheme="minorBidi"/>
          <w:noProof/>
        </w:rPr>
      </w:pPr>
      <w:hyperlink w:anchor="_Toc120825500" w:history="1">
        <w:r w:rsidR="000C3CE8" w:rsidRPr="00595904">
          <w:rPr>
            <w:rStyle w:val="Hyperlink"/>
            <w:rFonts w:ascii="Times New Roman" w:hAnsi="Times New Roman" w:cs="Times New Roman"/>
            <w:noProof/>
          </w:rPr>
          <w:t>Diagrama de Sequência 3 Cadastrar Portos</w:t>
        </w:r>
        <w:r w:rsidR="000C3CE8">
          <w:rPr>
            <w:noProof/>
            <w:webHidden/>
          </w:rPr>
          <w:tab/>
        </w:r>
        <w:r w:rsidR="000C3CE8">
          <w:rPr>
            <w:noProof/>
            <w:webHidden/>
          </w:rPr>
          <w:fldChar w:fldCharType="begin"/>
        </w:r>
        <w:r w:rsidR="000C3CE8">
          <w:rPr>
            <w:noProof/>
            <w:webHidden/>
          </w:rPr>
          <w:instrText xml:space="preserve"> PAGEREF _Toc120825500 \h </w:instrText>
        </w:r>
        <w:r w:rsidR="000C3CE8">
          <w:rPr>
            <w:noProof/>
            <w:webHidden/>
          </w:rPr>
        </w:r>
        <w:r w:rsidR="000C3CE8">
          <w:rPr>
            <w:noProof/>
            <w:webHidden/>
          </w:rPr>
          <w:fldChar w:fldCharType="separate"/>
        </w:r>
        <w:r w:rsidR="000C3CE8">
          <w:rPr>
            <w:noProof/>
            <w:webHidden/>
          </w:rPr>
          <w:t>62</w:t>
        </w:r>
        <w:r w:rsidR="000C3CE8">
          <w:rPr>
            <w:noProof/>
            <w:webHidden/>
          </w:rPr>
          <w:fldChar w:fldCharType="end"/>
        </w:r>
      </w:hyperlink>
    </w:p>
    <w:p w14:paraId="72807E9F" w14:textId="0A62BA68" w:rsidR="000C3CE8" w:rsidRDefault="00000000">
      <w:pPr>
        <w:pStyle w:val="ndicedeilustraes"/>
        <w:tabs>
          <w:tab w:val="right" w:leader="dot" w:pos="9061"/>
        </w:tabs>
        <w:rPr>
          <w:rFonts w:asciiTheme="minorHAnsi" w:eastAsiaTheme="minorEastAsia" w:hAnsiTheme="minorHAnsi" w:cstheme="minorBidi"/>
          <w:noProof/>
        </w:rPr>
      </w:pPr>
      <w:hyperlink w:anchor="_Toc120825501" w:history="1">
        <w:r w:rsidR="000C3CE8" w:rsidRPr="00595904">
          <w:rPr>
            <w:rStyle w:val="Hyperlink"/>
            <w:rFonts w:ascii="Times New Roman" w:hAnsi="Times New Roman" w:cs="Times New Roman"/>
            <w:noProof/>
          </w:rPr>
          <w:t>Diagrama de Sequência 4 Cadastrar Serviços</w:t>
        </w:r>
        <w:r w:rsidR="000C3CE8">
          <w:rPr>
            <w:noProof/>
            <w:webHidden/>
          </w:rPr>
          <w:tab/>
        </w:r>
        <w:r w:rsidR="000C3CE8">
          <w:rPr>
            <w:noProof/>
            <w:webHidden/>
          </w:rPr>
          <w:fldChar w:fldCharType="begin"/>
        </w:r>
        <w:r w:rsidR="000C3CE8">
          <w:rPr>
            <w:noProof/>
            <w:webHidden/>
          </w:rPr>
          <w:instrText xml:space="preserve"> PAGEREF _Toc120825501 \h </w:instrText>
        </w:r>
        <w:r w:rsidR="000C3CE8">
          <w:rPr>
            <w:noProof/>
            <w:webHidden/>
          </w:rPr>
        </w:r>
        <w:r w:rsidR="000C3CE8">
          <w:rPr>
            <w:noProof/>
            <w:webHidden/>
          </w:rPr>
          <w:fldChar w:fldCharType="separate"/>
        </w:r>
        <w:r w:rsidR="000C3CE8">
          <w:rPr>
            <w:noProof/>
            <w:webHidden/>
          </w:rPr>
          <w:t>63</w:t>
        </w:r>
        <w:r w:rsidR="000C3CE8">
          <w:rPr>
            <w:noProof/>
            <w:webHidden/>
          </w:rPr>
          <w:fldChar w:fldCharType="end"/>
        </w:r>
      </w:hyperlink>
    </w:p>
    <w:p w14:paraId="46869E62" w14:textId="3640D1C9" w:rsidR="000C3CE8" w:rsidRDefault="00000000">
      <w:pPr>
        <w:pStyle w:val="ndicedeilustraes"/>
        <w:tabs>
          <w:tab w:val="right" w:leader="dot" w:pos="9061"/>
        </w:tabs>
        <w:rPr>
          <w:rFonts w:asciiTheme="minorHAnsi" w:eastAsiaTheme="minorEastAsia" w:hAnsiTheme="minorHAnsi" w:cstheme="minorBidi"/>
          <w:noProof/>
        </w:rPr>
      </w:pPr>
      <w:hyperlink w:anchor="_Toc120825502" w:history="1">
        <w:r w:rsidR="000C3CE8" w:rsidRPr="00595904">
          <w:rPr>
            <w:rStyle w:val="Hyperlink"/>
            <w:rFonts w:ascii="Times New Roman" w:hAnsi="Times New Roman" w:cs="Times New Roman"/>
            <w:noProof/>
          </w:rPr>
          <w:t>Diagrama de Sequência 5 Cadastrar Equipamentos</w:t>
        </w:r>
        <w:r w:rsidR="000C3CE8">
          <w:rPr>
            <w:noProof/>
            <w:webHidden/>
          </w:rPr>
          <w:tab/>
        </w:r>
        <w:r w:rsidR="000C3CE8">
          <w:rPr>
            <w:noProof/>
            <w:webHidden/>
          </w:rPr>
          <w:fldChar w:fldCharType="begin"/>
        </w:r>
        <w:r w:rsidR="000C3CE8">
          <w:rPr>
            <w:noProof/>
            <w:webHidden/>
          </w:rPr>
          <w:instrText xml:space="preserve"> PAGEREF _Toc120825502 \h </w:instrText>
        </w:r>
        <w:r w:rsidR="000C3CE8">
          <w:rPr>
            <w:noProof/>
            <w:webHidden/>
          </w:rPr>
        </w:r>
        <w:r w:rsidR="000C3CE8">
          <w:rPr>
            <w:noProof/>
            <w:webHidden/>
          </w:rPr>
          <w:fldChar w:fldCharType="separate"/>
        </w:r>
        <w:r w:rsidR="000C3CE8">
          <w:rPr>
            <w:noProof/>
            <w:webHidden/>
          </w:rPr>
          <w:t>64</w:t>
        </w:r>
        <w:r w:rsidR="000C3CE8">
          <w:rPr>
            <w:noProof/>
            <w:webHidden/>
          </w:rPr>
          <w:fldChar w:fldCharType="end"/>
        </w:r>
      </w:hyperlink>
    </w:p>
    <w:p w14:paraId="357702EC" w14:textId="26AF7C12" w:rsidR="000C3CE8" w:rsidRDefault="00000000">
      <w:pPr>
        <w:pStyle w:val="ndicedeilustraes"/>
        <w:tabs>
          <w:tab w:val="right" w:leader="dot" w:pos="9061"/>
        </w:tabs>
        <w:rPr>
          <w:rFonts w:asciiTheme="minorHAnsi" w:eastAsiaTheme="minorEastAsia" w:hAnsiTheme="minorHAnsi" w:cstheme="minorBidi"/>
          <w:noProof/>
        </w:rPr>
      </w:pPr>
      <w:hyperlink w:anchor="_Toc120825503" w:history="1">
        <w:r w:rsidR="000C3CE8" w:rsidRPr="00595904">
          <w:rPr>
            <w:rStyle w:val="Hyperlink"/>
            <w:rFonts w:ascii="Times New Roman" w:hAnsi="Times New Roman" w:cs="Times New Roman"/>
            <w:noProof/>
          </w:rPr>
          <w:t>Diagrama de Sequência 6 Registrar Solicitação de Serviço</w:t>
        </w:r>
        <w:r w:rsidR="000C3CE8">
          <w:rPr>
            <w:noProof/>
            <w:webHidden/>
          </w:rPr>
          <w:tab/>
        </w:r>
        <w:r w:rsidR="000C3CE8">
          <w:rPr>
            <w:noProof/>
            <w:webHidden/>
          </w:rPr>
          <w:fldChar w:fldCharType="begin"/>
        </w:r>
        <w:r w:rsidR="000C3CE8">
          <w:rPr>
            <w:noProof/>
            <w:webHidden/>
          </w:rPr>
          <w:instrText xml:space="preserve"> PAGEREF _Toc120825503 \h </w:instrText>
        </w:r>
        <w:r w:rsidR="000C3CE8">
          <w:rPr>
            <w:noProof/>
            <w:webHidden/>
          </w:rPr>
        </w:r>
        <w:r w:rsidR="000C3CE8">
          <w:rPr>
            <w:noProof/>
            <w:webHidden/>
          </w:rPr>
          <w:fldChar w:fldCharType="separate"/>
        </w:r>
        <w:r w:rsidR="000C3CE8">
          <w:rPr>
            <w:noProof/>
            <w:webHidden/>
          </w:rPr>
          <w:t>65</w:t>
        </w:r>
        <w:r w:rsidR="000C3CE8">
          <w:rPr>
            <w:noProof/>
            <w:webHidden/>
          </w:rPr>
          <w:fldChar w:fldCharType="end"/>
        </w:r>
      </w:hyperlink>
    </w:p>
    <w:p w14:paraId="31B7F219" w14:textId="415FCF34" w:rsidR="000C3CE8" w:rsidRDefault="00000000">
      <w:pPr>
        <w:pStyle w:val="ndicedeilustraes"/>
        <w:tabs>
          <w:tab w:val="right" w:leader="dot" w:pos="9061"/>
        </w:tabs>
        <w:rPr>
          <w:rFonts w:asciiTheme="minorHAnsi" w:eastAsiaTheme="minorEastAsia" w:hAnsiTheme="minorHAnsi" w:cstheme="minorBidi"/>
          <w:noProof/>
        </w:rPr>
      </w:pPr>
      <w:hyperlink w:anchor="_Toc120825504" w:history="1">
        <w:r w:rsidR="000C3CE8" w:rsidRPr="00595904">
          <w:rPr>
            <w:rStyle w:val="Hyperlink"/>
            <w:rFonts w:ascii="Times New Roman" w:hAnsi="Times New Roman" w:cs="Times New Roman"/>
            <w:noProof/>
          </w:rPr>
          <w:t>Diagrama de Sequência 7 Aceitar ou Recusar Solicitação de Serviço</w:t>
        </w:r>
        <w:r w:rsidR="000C3CE8">
          <w:rPr>
            <w:noProof/>
            <w:webHidden/>
          </w:rPr>
          <w:tab/>
        </w:r>
        <w:r w:rsidR="000C3CE8">
          <w:rPr>
            <w:noProof/>
            <w:webHidden/>
          </w:rPr>
          <w:fldChar w:fldCharType="begin"/>
        </w:r>
        <w:r w:rsidR="000C3CE8">
          <w:rPr>
            <w:noProof/>
            <w:webHidden/>
          </w:rPr>
          <w:instrText xml:space="preserve"> PAGEREF _Toc120825504 \h </w:instrText>
        </w:r>
        <w:r w:rsidR="000C3CE8">
          <w:rPr>
            <w:noProof/>
            <w:webHidden/>
          </w:rPr>
        </w:r>
        <w:r w:rsidR="000C3CE8">
          <w:rPr>
            <w:noProof/>
            <w:webHidden/>
          </w:rPr>
          <w:fldChar w:fldCharType="separate"/>
        </w:r>
        <w:r w:rsidR="000C3CE8">
          <w:rPr>
            <w:noProof/>
            <w:webHidden/>
          </w:rPr>
          <w:t>66</w:t>
        </w:r>
        <w:r w:rsidR="000C3CE8">
          <w:rPr>
            <w:noProof/>
            <w:webHidden/>
          </w:rPr>
          <w:fldChar w:fldCharType="end"/>
        </w:r>
      </w:hyperlink>
    </w:p>
    <w:p w14:paraId="78CF852A" w14:textId="7513AE84" w:rsidR="000C3CE8" w:rsidRDefault="00000000">
      <w:pPr>
        <w:pStyle w:val="ndicedeilustraes"/>
        <w:tabs>
          <w:tab w:val="right" w:leader="dot" w:pos="9061"/>
        </w:tabs>
        <w:rPr>
          <w:rFonts w:asciiTheme="minorHAnsi" w:eastAsiaTheme="minorEastAsia" w:hAnsiTheme="minorHAnsi" w:cstheme="minorBidi"/>
          <w:noProof/>
        </w:rPr>
      </w:pPr>
      <w:hyperlink w:anchor="_Toc120825505" w:history="1">
        <w:r w:rsidR="000C3CE8" w:rsidRPr="00595904">
          <w:rPr>
            <w:rStyle w:val="Hyperlink"/>
            <w:rFonts w:ascii="Times New Roman" w:hAnsi="Times New Roman" w:cs="Times New Roman"/>
            <w:noProof/>
          </w:rPr>
          <w:t>Diagrama de Sequência 8 Excluir Solicitação de Serviço</w:t>
        </w:r>
        <w:r w:rsidR="000C3CE8">
          <w:rPr>
            <w:noProof/>
            <w:webHidden/>
          </w:rPr>
          <w:tab/>
        </w:r>
        <w:r w:rsidR="000C3CE8">
          <w:rPr>
            <w:noProof/>
            <w:webHidden/>
          </w:rPr>
          <w:fldChar w:fldCharType="begin"/>
        </w:r>
        <w:r w:rsidR="000C3CE8">
          <w:rPr>
            <w:noProof/>
            <w:webHidden/>
          </w:rPr>
          <w:instrText xml:space="preserve"> PAGEREF _Toc120825505 \h </w:instrText>
        </w:r>
        <w:r w:rsidR="000C3CE8">
          <w:rPr>
            <w:noProof/>
            <w:webHidden/>
          </w:rPr>
        </w:r>
        <w:r w:rsidR="000C3CE8">
          <w:rPr>
            <w:noProof/>
            <w:webHidden/>
          </w:rPr>
          <w:fldChar w:fldCharType="separate"/>
        </w:r>
        <w:r w:rsidR="000C3CE8">
          <w:rPr>
            <w:noProof/>
            <w:webHidden/>
          </w:rPr>
          <w:t>68</w:t>
        </w:r>
        <w:r w:rsidR="000C3CE8">
          <w:rPr>
            <w:noProof/>
            <w:webHidden/>
          </w:rPr>
          <w:fldChar w:fldCharType="end"/>
        </w:r>
      </w:hyperlink>
    </w:p>
    <w:p w14:paraId="4C34A587" w14:textId="44C6694B" w:rsidR="000C3CE8" w:rsidRDefault="00000000">
      <w:pPr>
        <w:pStyle w:val="ndicedeilustraes"/>
        <w:tabs>
          <w:tab w:val="right" w:leader="dot" w:pos="9061"/>
        </w:tabs>
        <w:rPr>
          <w:rFonts w:asciiTheme="minorHAnsi" w:eastAsiaTheme="minorEastAsia" w:hAnsiTheme="minorHAnsi" w:cstheme="minorBidi"/>
          <w:noProof/>
        </w:rPr>
      </w:pPr>
      <w:hyperlink w:anchor="_Toc120825506" w:history="1">
        <w:r w:rsidR="000C3CE8" w:rsidRPr="00595904">
          <w:rPr>
            <w:rStyle w:val="Hyperlink"/>
            <w:rFonts w:ascii="Times New Roman" w:hAnsi="Times New Roman" w:cs="Times New Roman"/>
            <w:noProof/>
          </w:rPr>
          <w:t>Diagrama de Sequência 9 Exibir Todas as Solicitações de Serviço</w:t>
        </w:r>
        <w:r w:rsidR="000C3CE8">
          <w:rPr>
            <w:noProof/>
            <w:webHidden/>
          </w:rPr>
          <w:tab/>
        </w:r>
        <w:r w:rsidR="000C3CE8">
          <w:rPr>
            <w:noProof/>
            <w:webHidden/>
          </w:rPr>
          <w:fldChar w:fldCharType="begin"/>
        </w:r>
        <w:r w:rsidR="000C3CE8">
          <w:rPr>
            <w:noProof/>
            <w:webHidden/>
          </w:rPr>
          <w:instrText xml:space="preserve"> PAGEREF _Toc120825506 \h </w:instrText>
        </w:r>
        <w:r w:rsidR="000C3CE8">
          <w:rPr>
            <w:noProof/>
            <w:webHidden/>
          </w:rPr>
        </w:r>
        <w:r w:rsidR="000C3CE8">
          <w:rPr>
            <w:noProof/>
            <w:webHidden/>
          </w:rPr>
          <w:fldChar w:fldCharType="separate"/>
        </w:r>
        <w:r w:rsidR="000C3CE8">
          <w:rPr>
            <w:noProof/>
            <w:webHidden/>
          </w:rPr>
          <w:t>68</w:t>
        </w:r>
        <w:r w:rsidR="000C3CE8">
          <w:rPr>
            <w:noProof/>
            <w:webHidden/>
          </w:rPr>
          <w:fldChar w:fldCharType="end"/>
        </w:r>
      </w:hyperlink>
    </w:p>
    <w:p w14:paraId="1ABEFCE5" w14:textId="6BA5862B" w:rsidR="000C3CE8" w:rsidRDefault="00000000">
      <w:pPr>
        <w:pStyle w:val="ndicedeilustraes"/>
        <w:tabs>
          <w:tab w:val="right" w:leader="dot" w:pos="9061"/>
        </w:tabs>
        <w:rPr>
          <w:rFonts w:asciiTheme="minorHAnsi" w:eastAsiaTheme="minorEastAsia" w:hAnsiTheme="minorHAnsi" w:cstheme="minorBidi"/>
          <w:noProof/>
        </w:rPr>
      </w:pPr>
      <w:hyperlink w:anchor="_Toc120825507" w:history="1">
        <w:r w:rsidR="000C3CE8" w:rsidRPr="00595904">
          <w:rPr>
            <w:rStyle w:val="Hyperlink"/>
            <w:rFonts w:ascii="Times New Roman" w:hAnsi="Times New Roman" w:cs="Times New Roman"/>
            <w:noProof/>
          </w:rPr>
          <w:t>Diagrama de Sequência 10 Exibir Minhas Solicitações</w:t>
        </w:r>
        <w:r w:rsidR="000C3CE8">
          <w:rPr>
            <w:noProof/>
            <w:webHidden/>
          </w:rPr>
          <w:tab/>
        </w:r>
        <w:r w:rsidR="000C3CE8">
          <w:rPr>
            <w:noProof/>
            <w:webHidden/>
          </w:rPr>
          <w:fldChar w:fldCharType="begin"/>
        </w:r>
        <w:r w:rsidR="000C3CE8">
          <w:rPr>
            <w:noProof/>
            <w:webHidden/>
          </w:rPr>
          <w:instrText xml:space="preserve"> PAGEREF _Toc120825507 \h </w:instrText>
        </w:r>
        <w:r w:rsidR="000C3CE8">
          <w:rPr>
            <w:noProof/>
            <w:webHidden/>
          </w:rPr>
        </w:r>
        <w:r w:rsidR="000C3CE8">
          <w:rPr>
            <w:noProof/>
            <w:webHidden/>
          </w:rPr>
          <w:fldChar w:fldCharType="separate"/>
        </w:r>
        <w:r w:rsidR="000C3CE8">
          <w:rPr>
            <w:noProof/>
            <w:webHidden/>
          </w:rPr>
          <w:t>69</w:t>
        </w:r>
        <w:r w:rsidR="000C3CE8">
          <w:rPr>
            <w:noProof/>
            <w:webHidden/>
          </w:rPr>
          <w:fldChar w:fldCharType="end"/>
        </w:r>
      </w:hyperlink>
    </w:p>
    <w:p w14:paraId="2BF8904B" w14:textId="15354962" w:rsidR="000C3CE8" w:rsidRDefault="00000000">
      <w:pPr>
        <w:pStyle w:val="ndicedeilustraes"/>
        <w:tabs>
          <w:tab w:val="right" w:leader="dot" w:pos="9061"/>
        </w:tabs>
        <w:rPr>
          <w:rFonts w:asciiTheme="minorHAnsi" w:eastAsiaTheme="minorEastAsia" w:hAnsiTheme="minorHAnsi" w:cstheme="minorBidi"/>
          <w:noProof/>
        </w:rPr>
      </w:pPr>
      <w:hyperlink w:anchor="_Toc120825508" w:history="1">
        <w:r w:rsidR="000C3CE8" w:rsidRPr="00595904">
          <w:rPr>
            <w:rStyle w:val="Hyperlink"/>
            <w:rFonts w:ascii="Times New Roman" w:hAnsi="Times New Roman" w:cs="Times New Roman"/>
            <w:noProof/>
          </w:rPr>
          <w:t>Diagrama de Sequência 11 Exibir Meus Serviços</w:t>
        </w:r>
        <w:r w:rsidR="000C3CE8">
          <w:rPr>
            <w:noProof/>
            <w:webHidden/>
          </w:rPr>
          <w:tab/>
        </w:r>
        <w:r w:rsidR="000C3CE8">
          <w:rPr>
            <w:noProof/>
            <w:webHidden/>
          </w:rPr>
          <w:fldChar w:fldCharType="begin"/>
        </w:r>
        <w:r w:rsidR="000C3CE8">
          <w:rPr>
            <w:noProof/>
            <w:webHidden/>
          </w:rPr>
          <w:instrText xml:space="preserve"> PAGEREF _Toc120825508 \h </w:instrText>
        </w:r>
        <w:r w:rsidR="000C3CE8">
          <w:rPr>
            <w:noProof/>
            <w:webHidden/>
          </w:rPr>
        </w:r>
        <w:r w:rsidR="000C3CE8">
          <w:rPr>
            <w:noProof/>
            <w:webHidden/>
          </w:rPr>
          <w:fldChar w:fldCharType="separate"/>
        </w:r>
        <w:r w:rsidR="000C3CE8">
          <w:rPr>
            <w:noProof/>
            <w:webHidden/>
          </w:rPr>
          <w:t>70</w:t>
        </w:r>
        <w:r w:rsidR="000C3CE8">
          <w:rPr>
            <w:noProof/>
            <w:webHidden/>
          </w:rPr>
          <w:fldChar w:fldCharType="end"/>
        </w:r>
      </w:hyperlink>
    </w:p>
    <w:p w14:paraId="6AE11D7A" w14:textId="79C46270" w:rsidR="00B44D7B" w:rsidRPr="00F16B9C" w:rsidRDefault="00B44D7B" w:rsidP="00F16B9C">
      <w:pPr>
        <w:contextualSpacing/>
        <w:mirrorIndents/>
        <w:rPr>
          <w:rFonts w:ascii="Times New Roman" w:hAnsi="Times New Roman" w:cs="Times New Roman"/>
          <w:b/>
          <w:bCs/>
          <w:color w:val="000000"/>
          <w:sz w:val="24"/>
          <w:szCs w:val="24"/>
        </w:rPr>
      </w:pPr>
      <w:r w:rsidRPr="00F16B9C">
        <w:rPr>
          <w:rFonts w:ascii="Times New Roman" w:hAnsi="Times New Roman" w:cs="Times New Roman"/>
          <w:color w:val="000000"/>
          <w:sz w:val="24"/>
          <w:szCs w:val="24"/>
        </w:rPr>
        <w:fldChar w:fldCharType="end"/>
      </w:r>
      <w:r w:rsidRPr="00F16B9C">
        <w:rPr>
          <w:rFonts w:ascii="Times New Roman" w:hAnsi="Times New Roman" w:cs="Times New Roman"/>
          <w:b/>
          <w:bCs/>
          <w:color w:val="000000"/>
          <w:sz w:val="24"/>
          <w:szCs w:val="24"/>
        </w:rPr>
        <w:t>Índice de Diagramas de Atividades</w:t>
      </w:r>
    </w:p>
    <w:p w14:paraId="0237EB60" w14:textId="40F4E02E" w:rsidR="000C3CE8" w:rsidRDefault="00B44D7B">
      <w:pPr>
        <w:pStyle w:val="ndicedeilustraes"/>
        <w:tabs>
          <w:tab w:val="right" w:leader="dot" w:pos="9061"/>
        </w:tabs>
        <w:rPr>
          <w:rFonts w:asciiTheme="minorHAnsi" w:eastAsiaTheme="minorEastAsia" w:hAnsiTheme="minorHAnsi" w:cstheme="minorBidi"/>
          <w:noProof/>
        </w:rPr>
      </w:pPr>
      <w:r w:rsidRPr="00F16B9C">
        <w:rPr>
          <w:rFonts w:ascii="Times New Roman" w:hAnsi="Times New Roman" w:cs="Times New Roman"/>
          <w:color w:val="000000"/>
          <w:sz w:val="24"/>
          <w:szCs w:val="24"/>
        </w:rPr>
        <w:fldChar w:fldCharType="begin"/>
      </w:r>
      <w:r w:rsidRPr="00F16B9C">
        <w:rPr>
          <w:rFonts w:ascii="Times New Roman" w:hAnsi="Times New Roman" w:cs="Times New Roman"/>
          <w:color w:val="000000"/>
          <w:sz w:val="24"/>
          <w:szCs w:val="24"/>
        </w:rPr>
        <w:instrText xml:space="preserve"> TOC \h \z \c "Diagrama de Atividades" </w:instrText>
      </w:r>
      <w:r w:rsidRPr="00F16B9C">
        <w:rPr>
          <w:rFonts w:ascii="Times New Roman" w:hAnsi="Times New Roman" w:cs="Times New Roman"/>
          <w:color w:val="000000"/>
          <w:sz w:val="24"/>
          <w:szCs w:val="24"/>
        </w:rPr>
        <w:fldChar w:fldCharType="separate"/>
      </w:r>
      <w:hyperlink w:anchor="_Toc120825509" w:history="1">
        <w:r w:rsidR="000C3CE8" w:rsidRPr="00E146F9">
          <w:rPr>
            <w:rStyle w:val="Hyperlink"/>
            <w:rFonts w:ascii="Times New Roman" w:hAnsi="Times New Roman" w:cs="Times New Roman"/>
            <w:noProof/>
          </w:rPr>
          <w:t>Diagrama de Atividades 1 Cadastrar Usuários</w:t>
        </w:r>
        <w:r w:rsidR="000C3CE8">
          <w:rPr>
            <w:noProof/>
            <w:webHidden/>
          </w:rPr>
          <w:tab/>
        </w:r>
        <w:r w:rsidR="000C3CE8">
          <w:rPr>
            <w:noProof/>
            <w:webHidden/>
          </w:rPr>
          <w:fldChar w:fldCharType="begin"/>
        </w:r>
        <w:r w:rsidR="000C3CE8">
          <w:rPr>
            <w:noProof/>
            <w:webHidden/>
          </w:rPr>
          <w:instrText xml:space="preserve"> PAGEREF _Toc120825509 \h </w:instrText>
        </w:r>
        <w:r w:rsidR="000C3CE8">
          <w:rPr>
            <w:noProof/>
            <w:webHidden/>
          </w:rPr>
        </w:r>
        <w:r w:rsidR="000C3CE8">
          <w:rPr>
            <w:noProof/>
            <w:webHidden/>
          </w:rPr>
          <w:fldChar w:fldCharType="separate"/>
        </w:r>
        <w:r w:rsidR="000C3CE8">
          <w:rPr>
            <w:noProof/>
            <w:webHidden/>
          </w:rPr>
          <w:t>71</w:t>
        </w:r>
        <w:r w:rsidR="000C3CE8">
          <w:rPr>
            <w:noProof/>
            <w:webHidden/>
          </w:rPr>
          <w:fldChar w:fldCharType="end"/>
        </w:r>
      </w:hyperlink>
    </w:p>
    <w:p w14:paraId="364D85D6" w14:textId="23150463" w:rsidR="000C3CE8" w:rsidRDefault="00000000">
      <w:pPr>
        <w:pStyle w:val="ndicedeilustraes"/>
        <w:tabs>
          <w:tab w:val="right" w:leader="dot" w:pos="9061"/>
        </w:tabs>
        <w:rPr>
          <w:rFonts w:asciiTheme="minorHAnsi" w:eastAsiaTheme="minorEastAsia" w:hAnsiTheme="minorHAnsi" w:cstheme="minorBidi"/>
          <w:noProof/>
        </w:rPr>
      </w:pPr>
      <w:hyperlink w:anchor="_Toc120825510" w:history="1">
        <w:r w:rsidR="000C3CE8" w:rsidRPr="00E146F9">
          <w:rPr>
            <w:rStyle w:val="Hyperlink"/>
            <w:rFonts w:ascii="Times New Roman" w:hAnsi="Times New Roman" w:cs="Times New Roman"/>
            <w:noProof/>
          </w:rPr>
          <w:t>Diagrama de Atividades 2 Cadastrar Embarcações</w:t>
        </w:r>
        <w:r w:rsidR="000C3CE8">
          <w:rPr>
            <w:noProof/>
            <w:webHidden/>
          </w:rPr>
          <w:tab/>
        </w:r>
        <w:r w:rsidR="000C3CE8">
          <w:rPr>
            <w:noProof/>
            <w:webHidden/>
          </w:rPr>
          <w:fldChar w:fldCharType="begin"/>
        </w:r>
        <w:r w:rsidR="000C3CE8">
          <w:rPr>
            <w:noProof/>
            <w:webHidden/>
          </w:rPr>
          <w:instrText xml:space="preserve"> PAGEREF _Toc120825510 \h </w:instrText>
        </w:r>
        <w:r w:rsidR="000C3CE8">
          <w:rPr>
            <w:noProof/>
            <w:webHidden/>
          </w:rPr>
        </w:r>
        <w:r w:rsidR="000C3CE8">
          <w:rPr>
            <w:noProof/>
            <w:webHidden/>
          </w:rPr>
          <w:fldChar w:fldCharType="separate"/>
        </w:r>
        <w:r w:rsidR="000C3CE8">
          <w:rPr>
            <w:noProof/>
            <w:webHidden/>
          </w:rPr>
          <w:t>73</w:t>
        </w:r>
        <w:r w:rsidR="000C3CE8">
          <w:rPr>
            <w:noProof/>
            <w:webHidden/>
          </w:rPr>
          <w:fldChar w:fldCharType="end"/>
        </w:r>
      </w:hyperlink>
    </w:p>
    <w:p w14:paraId="571432EB" w14:textId="2F0D1BB2" w:rsidR="000C3CE8" w:rsidRDefault="00000000">
      <w:pPr>
        <w:pStyle w:val="ndicedeilustraes"/>
        <w:tabs>
          <w:tab w:val="right" w:leader="dot" w:pos="9061"/>
        </w:tabs>
        <w:rPr>
          <w:rFonts w:asciiTheme="minorHAnsi" w:eastAsiaTheme="minorEastAsia" w:hAnsiTheme="minorHAnsi" w:cstheme="minorBidi"/>
          <w:noProof/>
        </w:rPr>
      </w:pPr>
      <w:hyperlink w:anchor="_Toc120825511" w:history="1">
        <w:r w:rsidR="000C3CE8" w:rsidRPr="00E146F9">
          <w:rPr>
            <w:rStyle w:val="Hyperlink"/>
            <w:rFonts w:ascii="Times New Roman" w:hAnsi="Times New Roman" w:cs="Times New Roman"/>
            <w:noProof/>
          </w:rPr>
          <w:t>Diagrama de Atividades 3 Cadastrar Portos</w:t>
        </w:r>
        <w:r w:rsidR="000C3CE8">
          <w:rPr>
            <w:noProof/>
            <w:webHidden/>
          </w:rPr>
          <w:tab/>
        </w:r>
        <w:r w:rsidR="000C3CE8">
          <w:rPr>
            <w:noProof/>
            <w:webHidden/>
          </w:rPr>
          <w:fldChar w:fldCharType="begin"/>
        </w:r>
        <w:r w:rsidR="000C3CE8">
          <w:rPr>
            <w:noProof/>
            <w:webHidden/>
          </w:rPr>
          <w:instrText xml:space="preserve"> PAGEREF _Toc120825511 \h </w:instrText>
        </w:r>
        <w:r w:rsidR="000C3CE8">
          <w:rPr>
            <w:noProof/>
            <w:webHidden/>
          </w:rPr>
        </w:r>
        <w:r w:rsidR="000C3CE8">
          <w:rPr>
            <w:noProof/>
            <w:webHidden/>
          </w:rPr>
          <w:fldChar w:fldCharType="separate"/>
        </w:r>
        <w:r w:rsidR="000C3CE8">
          <w:rPr>
            <w:noProof/>
            <w:webHidden/>
          </w:rPr>
          <w:t>74</w:t>
        </w:r>
        <w:r w:rsidR="000C3CE8">
          <w:rPr>
            <w:noProof/>
            <w:webHidden/>
          </w:rPr>
          <w:fldChar w:fldCharType="end"/>
        </w:r>
      </w:hyperlink>
    </w:p>
    <w:p w14:paraId="3CF2397D" w14:textId="3A7B6B04" w:rsidR="000C3CE8" w:rsidRDefault="00000000">
      <w:pPr>
        <w:pStyle w:val="ndicedeilustraes"/>
        <w:tabs>
          <w:tab w:val="right" w:leader="dot" w:pos="9061"/>
        </w:tabs>
        <w:rPr>
          <w:rFonts w:asciiTheme="minorHAnsi" w:eastAsiaTheme="minorEastAsia" w:hAnsiTheme="minorHAnsi" w:cstheme="minorBidi"/>
          <w:noProof/>
        </w:rPr>
      </w:pPr>
      <w:hyperlink w:anchor="_Toc120825512" w:history="1">
        <w:r w:rsidR="000C3CE8" w:rsidRPr="00E146F9">
          <w:rPr>
            <w:rStyle w:val="Hyperlink"/>
            <w:rFonts w:ascii="Times New Roman" w:hAnsi="Times New Roman" w:cs="Times New Roman"/>
            <w:noProof/>
          </w:rPr>
          <w:t>Diagrama de Atividades 4 Cadastrar Serviços</w:t>
        </w:r>
        <w:r w:rsidR="000C3CE8">
          <w:rPr>
            <w:noProof/>
            <w:webHidden/>
          </w:rPr>
          <w:tab/>
        </w:r>
        <w:r w:rsidR="000C3CE8">
          <w:rPr>
            <w:noProof/>
            <w:webHidden/>
          </w:rPr>
          <w:fldChar w:fldCharType="begin"/>
        </w:r>
        <w:r w:rsidR="000C3CE8">
          <w:rPr>
            <w:noProof/>
            <w:webHidden/>
          </w:rPr>
          <w:instrText xml:space="preserve"> PAGEREF _Toc120825512 \h </w:instrText>
        </w:r>
        <w:r w:rsidR="000C3CE8">
          <w:rPr>
            <w:noProof/>
            <w:webHidden/>
          </w:rPr>
        </w:r>
        <w:r w:rsidR="000C3CE8">
          <w:rPr>
            <w:noProof/>
            <w:webHidden/>
          </w:rPr>
          <w:fldChar w:fldCharType="separate"/>
        </w:r>
        <w:r w:rsidR="000C3CE8">
          <w:rPr>
            <w:noProof/>
            <w:webHidden/>
          </w:rPr>
          <w:t>75</w:t>
        </w:r>
        <w:r w:rsidR="000C3CE8">
          <w:rPr>
            <w:noProof/>
            <w:webHidden/>
          </w:rPr>
          <w:fldChar w:fldCharType="end"/>
        </w:r>
      </w:hyperlink>
    </w:p>
    <w:p w14:paraId="33943B44" w14:textId="1144AE03" w:rsidR="000C3CE8" w:rsidRDefault="00000000">
      <w:pPr>
        <w:pStyle w:val="ndicedeilustraes"/>
        <w:tabs>
          <w:tab w:val="right" w:leader="dot" w:pos="9061"/>
        </w:tabs>
        <w:rPr>
          <w:rFonts w:asciiTheme="minorHAnsi" w:eastAsiaTheme="minorEastAsia" w:hAnsiTheme="minorHAnsi" w:cstheme="minorBidi"/>
          <w:noProof/>
        </w:rPr>
      </w:pPr>
      <w:hyperlink w:anchor="_Toc120825513" w:history="1">
        <w:r w:rsidR="000C3CE8" w:rsidRPr="00E146F9">
          <w:rPr>
            <w:rStyle w:val="Hyperlink"/>
            <w:rFonts w:ascii="Times New Roman" w:hAnsi="Times New Roman" w:cs="Times New Roman"/>
            <w:noProof/>
          </w:rPr>
          <w:t>Diagrama de Atividades 5 Cadastrar Equipamentos</w:t>
        </w:r>
        <w:r w:rsidR="000C3CE8">
          <w:rPr>
            <w:noProof/>
            <w:webHidden/>
          </w:rPr>
          <w:tab/>
        </w:r>
        <w:r w:rsidR="000C3CE8">
          <w:rPr>
            <w:noProof/>
            <w:webHidden/>
          </w:rPr>
          <w:fldChar w:fldCharType="begin"/>
        </w:r>
        <w:r w:rsidR="000C3CE8">
          <w:rPr>
            <w:noProof/>
            <w:webHidden/>
          </w:rPr>
          <w:instrText xml:space="preserve"> PAGEREF _Toc120825513 \h </w:instrText>
        </w:r>
        <w:r w:rsidR="000C3CE8">
          <w:rPr>
            <w:noProof/>
            <w:webHidden/>
          </w:rPr>
        </w:r>
        <w:r w:rsidR="000C3CE8">
          <w:rPr>
            <w:noProof/>
            <w:webHidden/>
          </w:rPr>
          <w:fldChar w:fldCharType="separate"/>
        </w:r>
        <w:r w:rsidR="000C3CE8">
          <w:rPr>
            <w:noProof/>
            <w:webHidden/>
          </w:rPr>
          <w:t>76</w:t>
        </w:r>
        <w:r w:rsidR="000C3CE8">
          <w:rPr>
            <w:noProof/>
            <w:webHidden/>
          </w:rPr>
          <w:fldChar w:fldCharType="end"/>
        </w:r>
      </w:hyperlink>
    </w:p>
    <w:p w14:paraId="58B264C9" w14:textId="3245ACEE" w:rsidR="000C3CE8" w:rsidRDefault="00000000">
      <w:pPr>
        <w:pStyle w:val="ndicedeilustraes"/>
        <w:tabs>
          <w:tab w:val="right" w:leader="dot" w:pos="9061"/>
        </w:tabs>
        <w:rPr>
          <w:rFonts w:asciiTheme="minorHAnsi" w:eastAsiaTheme="minorEastAsia" w:hAnsiTheme="minorHAnsi" w:cstheme="minorBidi"/>
          <w:noProof/>
        </w:rPr>
      </w:pPr>
      <w:hyperlink w:anchor="_Toc120825514" w:history="1">
        <w:r w:rsidR="000C3CE8" w:rsidRPr="00E146F9">
          <w:rPr>
            <w:rStyle w:val="Hyperlink"/>
            <w:rFonts w:ascii="Times New Roman" w:hAnsi="Times New Roman" w:cs="Times New Roman"/>
            <w:noProof/>
          </w:rPr>
          <w:t>Diagrama de Atividades 6 Registrar Solicitações de Serviço</w:t>
        </w:r>
        <w:r w:rsidR="000C3CE8">
          <w:rPr>
            <w:noProof/>
            <w:webHidden/>
          </w:rPr>
          <w:tab/>
        </w:r>
        <w:r w:rsidR="000C3CE8">
          <w:rPr>
            <w:noProof/>
            <w:webHidden/>
          </w:rPr>
          <w:fldChar w:fldCharType="begin"/>
        </w:r>
        <w:r w:rsidR="000C3CE8">
          <w:rPr>
            <w:noProof/>
            <w:webHidden/>
          </w:rPr>
          <w:instrText xml:space="preserve"> PAGEREF _Toc120825514 \h </w:instrText>
        </w:r>
        <w:r w:rsidR="000C3CE8">
          <w:rPr>
            <w:noProof/>
            <w:webHidden/>
          </w:rPr>
        </w:r>
        <w:r w:rsidR="000C3CE8">
          <w:rPr>
            <w:noProof/>
            <w:webHidden/>
          </w:rPr>
          <w:fldChar w:fldCharType="separate"/>
        </w:r>
        <w:r w:rsidR="000C3CE8">
          <w:rPr>
            <w:noProof/>
            <w:webHidden/>
          </w:rPr>
          <w:t>77</w:t>
        </w:r>
        <w:r w:rsidR="000C3CE8">
          <w:rPr>
            <w:noProof/>
            <w:webHidden/>
          </w:rPr>
          <w:fldChar w:fldCharType="end"/>
        </w:r>
      </w:hyperlink>
    </w:p>
    <w:p w14:paraId="4ED15EFE" w14:textId="6EC78B13" w:rsidR="000C3CE8" w:rsidRDefault="00000000">
      <w:pPr>
        <w:pStyle w:val="ndicedeilustraes"/>
        <w:tabs>
          <w:tab w:val="right" w:leader="dot" w:pos="9061"/>
        </w:tabs>
        <w:rPr>
          <w:rFonts w:asciiTheme="minorHAnsi" w:eastAsiaTheme="minorEastAsia" w:hAnsiTheme="minorHAnsi" w:cstheme="minorBidi"/>
          <w:noProof/>
        </w:rPr>
      </w:pPr>
      <w:hyperlink w:anchor="_Toc120825515" w:history="1">
        <w:r w:rsidR="000C3CE8" w:rsidRPr="00E146F9">
          <w:rPr>
            <w:rStyle w:val="Hyperlink"/>
            <w:rFonts w:ascii="Times New Roman" w:hAnsi="Times New Roman" w:cs="Times New Roman"/>
            <w:noProof/>
          </w:rPr>
          <w:t>Diagrama de Atividades 7 Aceitar Solicitação de Serviço</w:t>
        </w:r>
        <w:r w:rsidR="000C3CE8">
          <w:rPr>
            <w:noProof/>
            <w:webHidden/>
          </w:rPr>
          <w:tab/>
        </w:r>
        <w:r w:rsidR="000C3CE8">
          <w:rPr>
            <w:noProof/>
            <w:webHidden/>
          </w:rPr>
          <w:fldChar w:fldCharType="begin"/>
        </w:r>
        <w:r w:rsidR="000C3CE8">
          <w:rPr>
            <w:noProof/>
            <w:webHidden/>
          </w:rPr>
          <w:instrText xml:space="preserve"> PAGEREF _Toc120825515 \h </w:instrText>
        </w:r>
        <w:r w:rsidR="000C3CE8">
          <w:rPr>
            <w:noProof/>
            <w:webHidden/>
          </w:rPr>
        </w:r>
        <w:r w:rsidR="000C3CE8">
          <w:rPr>
            <w:noProof/>
            <w:webHidden/>
          </w:rPr>
          <w:fldChar w:fldCharType="separate"/>
        </w:r>
        <w:r w:rsidR="000C3CE8">
          <w:rPr>
            <w:noProof/>
            <w:webHidden/>
          </w:rPr>
          <w:t>78</w:t>
        </w:r>
        <w:r w:rsidR="000C3CE8">
          <w:rPr>
            <w:noProof/>
            <w:webHidden/>
          </w:rPr>
          <w:fldChar w:fldCharType="end"/>
        </w:r>
      </w:hyperlink>
    </w:p>
    <w:p w14:paraId="5136064C" w14:textId="52A7299C" w:rsidR="000C3CE8" w:rsidRDefault="00000000">
      <w:pPr>
        <w:pStyle w:val="ndicedeilustraes"/>
        <w:tabs>
          <w:tab w:val="right" w:leader="dot" w:pos="9061"/>
        </w:tabs>
        <w:rPr>
          <w:rFonts w:asciiTheme="minorHAnsi" w:eastAsiaTheme="minorEastAsia" w:hAnsiTheme="minorHAnsi" w:cstheme="minorBidi"/>
          <w:noProof/>
        </w:rPr>
      </w:pPr>
      <w:hyperlink w:anchor="_Toc120825516" w:history="1">
        <w:r w:rsidR="000C3CE8" w:rsidRPr="00E146F9">
          <w:rPr>
            <w:rStyle w:val="Hyperlink"/>
            <w:rFonts w:ascii="Times New Roman" w:hAnsi="Times New Roman" w:cs="Times New Roman"/>
            <w:noProof/>
          </w:rPr>
          <w:t>Diagrama de Atividades 8 Excluir Solicitação de Serviço</w:t>
        </w:r>
        <w:r w:rsidR="000C3CE8">
          <w:rPr>
            <w:noProof/>
            <w:webHidden/>
          </w:rPr>
          <w:tab/>
        </w:r>
        <w:r w:rsidR="000C3CE8">
          <w:rPr>
            <w:noProof/>
            <w:webHidden/>
          </w:rPr>
          <w:fldChar w:fldCharType="begin"/>
        </w:r>
        <w:r w:rsidR="000C3CE8">
          <w:rPr>
            <w:noProof/>
            <w:webHidden/>
          </w:rPr>
          <w:instrText xml:space="preserve"> PAGEREF _Toc120825516 \h </w:instrText>
        </w:r>
        <w:r w:rsidR="000C3CE8">
          <w:rPr>
            <w:noProof/>
            <w:webHidden/>
          </w:rPr>
        </w:r>
        <w:r w:rsidR="000C3CE8">
          <w:rPr>
            <w:noProof/>
            <w:webHidden/>
          </w:rPr>
          <w:fldChar w:fldCharType="separate"/>
        </w:r>
        <w:r w:rsidR="000C3CE8">
          <w:rPr>
            <w:noProof/>
            <w:webHidden/>
          </w:rPr>
          <w:t>79</w:t>
        </w:r>
        <w:r w:rsidR="000C3CE8">
          <w:rPr>
            <w:noProof/>
            <w:webHidden/>
          </w:rPr>
          <w:fldChar w:fldCharType="end"/>
        </w:r>
      </w:hyperlink>
    </w:p>
    <w:p w14:paraId="209C6B27" w14:textId="4C648794" w:rsidR="000C3CE8" w:rsidRDefault="00000000">
      <w:pPr>
        <w:pStyle w:val="ndicedeilustraes"/>
        <w:tabs>
          <w:tab w:val="right" w:leader="dot" w:pos="9061"/>
        </w:tabs>
        <w:rPr>
          <w:rFonts w:asciiTheme="minorHAnsi" w:eastAsiaTheme="minorEastAsia" w:hAnsiTheme="minorHAnsi" w:cstheme="minorBidi"/>
          <w:noProof/>
        </w:rPr>
      </w:pPr>
      <w:hyperlink w:anchor="_Toc120825517" w:history="1">
        <w:r w:rsidR="000C3CE8" w:rsidRPr="00E146F9">
          <w:rPr>
            <w:rStyle w:val="Hyperlink"/>
            <w:rFonts w:ascii="Times New Roman" w:hAnsi="Times New Roman" w:cs="Times New Roman"/>
            <w:noProof/>
          </w:rPr>
          <w:t>Diagrama de Atividades 9 Exibir Todas as Solicitações</w:t>
        </w:r>
        <w:r w:rsidR="000C3CE8">
          <w:rPr>
            <w:noProof/>
            <w:webHidden/>
          </w:rPr>
          <w:tab/>
        </w:r>
        <w:r w:rsidR="000C3CE8">
          <w:rPr>
            <w:noProof/>
            <w:webHidden/>
          </w:rPr>
          <w:fldChar w:fldCharType="begin"/>
        </w:r>
        <w:r w:rsidR="000C3CE8">
          <w:rPr>
            <w:noProof/>
            <w:webHidden/>
          </w:rPr>
          <w:instrText xml:space="preserve"> PAGEREF _Toc120825517 \h </w:instrText>
        </w:r>
        <w:r w:rsidR="000C3CE8">
          <w:rPr>
            <w:noProof/>
            <w:webHidden/>
          </w:rPr>
        </w:r>
        <w:r w:rsidR="000C3CE8">
          <w:rPr>
            <w:noProof/>
            <w:webHidden/>
          </w:rPr>
          <w:fldChar w:fldCharType="separate"/>
        </w:r>
        <w:r w:rsidR="000C3CE8">
          <w:rPr>
            <w:noProof/>
            <w:webHidden/>
          </w:rPr>
          <w:t>80</w:t>
        </w:r>
        <w:r w:rsidR="000C3CE8">
          <w:rPr>
            <w:noProof/>
            <w:webHidden/>
          </w:rPr>
          <w:fldChar w:fldCharType="end"/>
        </w:r>
      </w:hyperlink>
    </w:p>
    <w:p w14:paraId="2BC76CF8" w14:textId="26BDFF2E" w:rsidR="000C3CE8" w:rsidRDefault="00000000">
      <w:pPr>
        <w:pStyle w:val="ndicedeilustraes"/>
        <w:tabs>
          <w:tab w:val="right" w:leader="dot" w:pos="9061"/>
        </w:tabs>
        <w:rPr>
          <w:rFonts w:asciiTheme="minorHAnsi" w:eastAsiaTheme="minorEastAsia" w:hAnsiTheme="minorHAnsi" w:cstheme="minorBidi"/>
          <w:noProof/>
        </w:rPr>
      </w:pPr>
      <w:hyperlink w:anchor="_Toc120825518" w:history="1">
        <w:r w:rsidR="000C3CE8" w:rsidRPr="00E146F9">
          <w:rPr>
            <w:rStyle w:val="Hyperlink"/>
            <w:rFonts w:ascii="Times New Roman" w:hAnsi="Times New Roman" w:cs="Times New Roman"/>
            <w:noProof/>
          </w:rPr>
          <w:t>Diagrama de Atividades 10 Exibir Minhas Solicitações</w:t>
        </w:r>
        <w:r w:rsidR="000C3CE8">
          <w:rPr>
            <w:noProof/>
            <w:webHidden/>
          </w:rPr>
          <w:tab/>
        </w:r>
        <w:r w:rsidR="000C3CE8">
          <w:rPr>
            <w:noProof/>
            <w:webHidden/>
          </w:rPr>
          <w:fldChar w:fldCharType="begin"/>
        </w:r>
        <w:r w:rsidR="000C3CE8">
          <w:rPr>
            <w:noProof/>
            <w:webHidden/>
          </w:rPr>
          <w:instrText xml:space="preserve"> PAGEREF _Toc120825518 \h </w:instrText>
        </w:r>
        <w:r w:rsidR="000C3CE8">
          <w:rPr>
            <w:noProof/>
            <w:webHidden/>
          </w:rPr>
        </w:r>
        <w:r w:rsidR="000C3CE8">
          <w:rPr>
            <w:noProof/>
            <w:webHidden/>
          </w:rPr>
          <w:fldChar w:fldCharType="separate"/>
        </w:r>
        <w:r w:rsidR="000C3CE8">
          <w:rPr>
            <w:noProof/>
            <w:webHidden/>
          </w:rPr>
          <w:t>81</w:t>
        </w:r>
        <w:r w:rsidR="000C3CE8">
          <w:rPr>
            <w:noProof/>
            <w:webHidden/>
          </w:rPr>
          <w:fldChar w:fldCharType="end"/>
        </w:r>
      </w:hyperlink>
    </w:p>
    <w:p w14:paraId="1CAC299B" w14:textId="7AEAEE8F" w:rsidR="000C3CE8" w:rsidRDefault="00000000">
      <w:pPr>
        <w:pStyle w:val="ndicedeilustraes"/>
        <w:tabs>
          <w:tab w:val="right" w:leader="dot" w:pos="9061"/>
        </w:tabs>
        <w:rPr>
          <w:rFonts w:asciiTheme="minorHAnsi" w:eastAsiaTheme="minorEastAsia" w:hAnsiTheme="minorHAnsi" w:cstheme="minorBidi"/>
          <w:noProof/>
        </w:rPr>
      </w:pPr>
      <w:hyperlink w:anchor="_Toc120825519" w:history="1">
        <w:r w:rsidR="000C3CE8" w:rsidRPr="00E146F9">
          <w:rPr>
            <w:rStyle w:val="Hyperlink"/>
            <w:rFonts w:ascii="Times New Roman" w:hAnsi="Times New Roman" w:cs="Times New Roman"/>
            <w:noProof/>
          </w:rPr>
          <w:t>Diagrama de Atividades 11 Meus Serviços</w:t>
        </w:r>
        <w:r w:rsidR="000C3CE8">
          <w:rPr>
            <w:noProof/>
            <w:webHidden/>
          </w:rPr>
          <w:tab/>
        </w:r>
        <w:r w:rsidR="000C3CE8">
          <w:rPr>
            <w:noProof/>
            <w:webHidden/>
          </w:rPr>
          <w:fldChar w:fldCharType="begin"/>
        </w:r>
        <w:r w:rsidR="000C3CE8">
          <w:rPr>
            <w:noProof/>
            <w:webHidden/>
          </w:rPr>
          <w:instrText xml:space="preserve"> PAGEREF _Toc120825519 \h </w:instrText>
        </w:r>
        <w:r w:rsidR="000C3CE8">
          <w:rPr>
            <w:noProof/>
            <w:webHidden/>
          </w:rPr>
        </w:r>
        <w:r w:rsidR="000C3CE8">
          <w:rPr>
            <w:noProof/>
            <w:webHidden/>
          </w:rPr>
          <w:fldChar w:fldCharType="separate"/>
        </w:r>
        <w:r w:rsidR="000C3CE8">
          <w:rPr>
            <w:noProof/>
            <w:webHidden/>
          </w:rPr>
          <w:t>82</w:t>
        </w:r>
        <w:r w:rsidR="000C3CE8">
          <w:rPr>
            <w:noProof/>
            <w:webHidden/>
          </w:rPr>
          <w:fldChar w:fldCharType="end"/>
        </w:r>
      </w:hyperlink>
    </w:p>
    <w:p w14:paraId="70970CE4" w14:textId="13C4EC0A" w:rsidR="00B44D7B" w:rsidRPr="00F16B9C" w:rsidRDefault="00B44D7B" w:rsidP="00F16B9C">
      <w:pPr>
        <w:contextualSpacing/>
        <w:mirrorIndents/>
        <w:rPr>
          <w:rFonts w:ascii="Times New Roman" w:hAnsi="Times New Roman" w:cs="Times New Roman"/>
          <w:color w:val="000000"/>
          <w:sz w:val="24"/>
          <w:szCs w:val="24"/>
        </w:rPr>
      </w:pPr>
      <w:r w:rsidRPr="00F16B9C">
        <w:rPr>
          <w:rFonts w:ascii="Times New Roman" w:hAnsi="Times New Roman" w:cs="Times New Roman"/>
          <w:color w:val="000000"/>
          <w:sz w:val="24"/>
          <w:szCs w:val="24"/>
        </w:rPr>
        <w:fldChar w:fldCharType="end"/>
      </w:r>
    </w:p>
    <w:p w14:paraId="6DD67785" w14:textId="77777777" w:rsidR="00B44D7B" w:rsidRPr="00F16B9C" w:rsidRDefault="00B44D7B" w:rsidP="00F16B9C">
      <w:pPr>
        <w:contextualSpacing/>
        <w:mirrorIndents/>
        <w:rPr>
          <w:rFonts w:ascii="Times New Roman" w:hAnsi="Times New Roman" w:cs="Times New Roman"/>
          <w:b/>
          <w:bCs/>
          <w:color w:val="000000"/>
          <w:sz w:val="24"/>
          <w:szCs w:val="24"/>
        </w:rPr>
      </w:pPr>
      <w:r w:rsidRPr="00F16B9C">
        <w:rPr>
          <w:rFonts w:ascii="Times New Roman" w:hAnsi="Times New Roman" w:cs="Times New Roman"/>
          <w:b/>
          <w:bCs/>
          <w:color w:val="000000"/>
          <w:sz w:val="24"/>
          <w:szCs w:val="24"/>
        </w:rPr>
        <w:t>Índice de Diagramas de Estados</w:t>
      </w:r>
    </w:p>
    <w:p w14:paraId="723C73BF" w14:textId="163D7AD3" w:rsidR="000C3CE8" w:rsidRDefault="00B44D7B">
      <w:pPr>
        <w:pStyle w:val="ndicedeilustraes"/>
        <w:tabs>
          <w:tab w:val="right" w:leader="dot" w:pos="9061"/>
        </w:tabs>
        <w:rPr>
          <w:rFonts w:asciiTheme="minorHAnsi" w:eastAsiaTheme="minorEastAsia" w:hAnsiTheme="minorHAnsi" w:cstheme="minorBidi"/>
          <w:noProof/>
        </w:rPr>
      </w:pPr>
      <w:r w:rsidRPr="00F16B9C">
        <w:rPr>
          <w:rFonts w:ascii="Times New Roman" w:hAnsi="Times New Roman" w:cs="Times New Roman"/>
          <w:color w:val="000000"/>
          <w:sz w:val="24"/>
          <w:szCs w:val="24"/>
        </w:rPr>
        <w:fldChar w:fldCharType="begin"/>
      </w:r>
      <w:r w:rsidRPr="00F16B9C">
        <w:rPr>
          <w:rFonts w:ascii="Times New Roman" w:hAnsi="Times New Roman" w:cs="Times New Roman"/>
          <w:color w:val="000000"/>
          <w:sz w:val="24"/>
          <w:szCs w:val="24"/>
        </w:rPr>
        <w:instrText xml:space="preserve"> TOC \h \z \c "Diagrama de Estados" </w:instrText>
      </w:r>
      <w:r w:rsidRPr="00F16B9C">
        <w:rPr>
          <w:rFonts w:ascii="Times New Roman" w:hAnsi="Times New Roman" w:cs="Times New Roman"/>
          <w:color w:val="000000"/>
          <w:sz w:val="24"/>
          <w:szCs w:val="24"/>
        </w:rPr>
        <w:fldChar w:fldCharType="separate"/>
      </w:r>
      <w:hyperlink w:anchor="_Toc120825520" w:history="1">
        <w:r w:rsidR="000C3CE8" w:rsidRPr="003121CA">
          <w:rPr>
            <w:rStyle w:val="Hyperlink"/>
            <w:rFonts w:ascii="Times New Roman" w:hAnsi="Times New Roman" w:cs="Times New Roman"/>
            <w:noProof/>
          </w:rPr>
          <w:t>Diagrama de Estados 1 Registrar Solicitação de Serviço</w:t>
        </w:r>
        <w:r w:rsidR="000C3CE8">
          <w:rPr>
            <w:noProof/>
            <w:webHidden/>
          </w:rPr>
          <w:tab/>
        </w:r>
        <w:r w:rsidR="000C3CE8">
          <w:rPr>
            <w:noProof/>
            <w:webHidden/>
          </w:rPr>
          <w:fldChar w:fldCharType="begin"/>
        </w:r>
        <w:r w:rsidR="000C3CE8">
          <w:rPr>
            <w:noProof/>
            <w:webHidden/>
          </w:rPr>
          <w:instrText xml:space="preserve"> PAGEREF _Toc120825520 \h </w:instrText>
        </w:r>
        <w:r w:rsidR="000C3CE8">
          <w:rPr>
            <w:noProof/>
            <w:webHidden/>
          </w:rPr>
        </w:r>
        <w:r w:rsidR="000C3CE8">
          <w:rPr>
            <w:noProof/>
            <w:webHidden/>
          </w:rPr>
          <w:fldChar w:fldCharType="separate"/>
        </w:r>
        <w:r w:rsidR="000C3CE8">
          <w:rPr>
            <w:noProof/>
            <w:webHidden/>
          </w:rPr>
          <w:t>83</w:t>
        </w:r>
        <w:r w:rsidR="000C3CE8">
          <w:rPr>
            <w:noProof/>
            <w:webHidden/>
          </w:rPr>
          <w:fldChar w:fldCharType="end"/>
        </w:r>
      </w:hyperlink>
    </w:p>
    <w:p w14:paraId="1431506A" w14:textId="5A399115" w:rsidR="000C3CE8" w:rsidRDefault="00000000">
      <w:pPr>
        <w:pStyle w:val="ndicedeilustraes"/>
        <w:tabs>
          <w:tab w:val="right" w:leader="dot" w:pos="9061"/>
        </w:tabs>
        <w:rPr>
          <w:rFonts w:asciiTheme="minorHAnsi" w:eastAsiaTheme="minorEastAsia" w:hAnsiTheme="minorHAnsi" w:cstheme="minorBidi"/>
          <w:noProof/>
        </w:rPr>
      </w:pPr>
      <w:hyperlink w:anchor="_Toc120825521" w:history="1">
        <w:r w:rsidR="000C3CE8" w:rsidRPr="003121CA">
          <w:rPr>
            <w:rStyle w:val="Hyperlink"/>
            <w:rFonts w:ascii="Times New Roman" w:hAnsi="Times New Roman" w:cs="Times New Roman"/>
            <w:noProof/>
          </w:rPr>
          <w:t>Diagrama de Estados 2 Aceitar ou Recusar Solicitação de Serviço</w:t>
        </w:r>
        <w:r w:rsidR="000C3CE8">
          <w:rPr>
            <w:noProof/>
            <w:webHidden/>
          </w:rPr>
          <w:tab/>
        </w:r>
        <w:r w:rsidR="000C3CE8">
          <w:rPr>
            <w:noProof/>
            <w:webHidden/>
          </w:rPr>
          <w:fldChar w:fldCharType="begin"/>
        </w:r>
        <w:r w:rsidR="000C3CE8">
          <w:rPr>
            <w:noProof/>
            <w:webHidden/>
          </w:rPr>
          <w:instrText xml:space="preserve"> PAGEREF _Toc120825521 \h </w:instrText>
        </w:r>
        <w:r w:rsidR="000C3CE8">
          <w:rPr>
            <w:noProof/>
            <w:webHidden/>
          </w:rPr>
        </w:r>
        <w:r w:rsidR="000C3CE8">
          <w:rPr>
            <w:noProof/>
            <w:webHidden/>
          </w:rPr>
          <w:fldChar w:fldCharType="separate"/>
        </w:r>
        <w:r w:rsidR="000C3CE8">
          <w:rPr>
            <w:noProof/>
            <w:webHidden/>
          </w:rPr>
          <w:t>84</w:t>
        </w:r>
        <w:r w:rsidR="000C3CE8">
          <w:rPr>
            <w:noProof/>
            <w:webHidden/>
          </w:rPr>
          <w:fldChar w:fldCharType="end"/>
        </w:r>
      </w:hyperlink>
    </w:p>
    <w:p w14:paraId="42E6A6E2" w14:textId="6F7060AE" w:rsidR="000C3CE8" w:rsidRDefault="00000000">
      <w:pPr>
        <w:pStyle w:val="ndicedeilustraes"/>
        <w:tabs>
          <w:tab w:val="right" w:leader="dot" w:pos="9061"/>
        </w:tabs>
        <w:rPr>
          <w:rFonts w:asciiTheme="minorHAnsi" w:eastAsiaTheme="minorEastAsia" w:hAnsiTheme="minorHAnsi" w:cstheme="minorBidi"/>
          <w:noProof/>
        </w:rPr>
      </w:pPr>
      <w:hyperlink w:anchor="_Toc120825522" w:history="1">
        <w:r w:rsidR="000C3CE8" w:rsidRPr="003121CA">
          <w:rPr>
            <w:rStyle w:val="Hyperlink"/>
            <w:rFonts w:ascii="Times New Roman" w:hAnsi="Times New Roman" w:cs="Times New Roman"/>
            <w:noProof/>
          </w:rPr>
          <w:t>Diagrama de Estados 3 Excluir Solicitação de Serviço</w:t>
        </w:r>
        <w:r w:rsidR="000C3CE8">
          <w:rPr>
            <w:noProof/>
            <w:webHidden/>
          </w:rPr>
          <w:tab/>
        </w:r>
        <w:r w:rsidR="000C3CE8">
          <w:rPr>
            <w:noProof/>
            <w:webHidden/>
          </w:rPr>
          <w:fldChar w:fldCharType="begin"/>
        </w:r>
        <w:r w:rsidR="000C3CE8">
          <w:rPr>
            <w:noProof/>
            <w:webHidden/>
          </w:rPr>
          <w:instrText xml:space="preserve"> PAGEREF _Toc120825522 \h </w:instrText>
        </w:r>
        <w:r w:rsidR="000C3CE8">
          <w:rPr>
            <w:noProof/>
            <w:webHidden/>
          </w:rPr>
        </w:r>
        <w:r w:rsidR="000C3CE8">
          <w:rPr>
            <w:noProof/>
            <w:webHidden/>
          </w:rPr>
          <w:fldChar w:fldCharType="separate"/>
        </w:r>
        <w:r w:rsidR="000C3CE8">
          <w:rPr>
            <w:noProof/>
            <w:webHidden/>
          </w:rPr>
          <w:t>85</w:t>
        </w:r>
        <w:r w:rsidR="000C3CE8">
          <w:rPr>
            <w:noProof/>
            <w:webHidden/>
          </w:rPr>
          <w:fldChar w:fldCharType="end"/>
        </w:r>
      </w:hyperlink>
    </w:p>
    <w:p w14:paraId="540508BD" w14:textId="259D04AB" w:rsidR="00B44D7B" w:rsidRPr="00F16B9C" w:rsidRDefault="00B44D7B" w:rsidP="00F16B9C">
      <w:pPr>
        <w:contextualSpacing/>
        <w:mirrorIndents/>
        <w:rPr>
          <w:rFonts w:ascii="Times New Roman" w:hAnsi="Times New Roman" w:cs="Times New Roman"/>
          <w:color w:val="000000"/>
          <w:sz w:val="24"/>
          <w:szCs w:val="24"/>
        </w:rPr>
      </w:pPr>
      <w:r w:rsidRPr="00F16B9C">
        <w:rPr>
          <w:rFonts w:ascii="Times New Roman" w:hAnsi="Times New Roman" w:cs="Times New Roman"/>
          <w:color w:val="000000"/>
          <w:sz w:val="24"/>
          <w:szCs w:val="24"/>
        </w:rPr>
        <w:fldChar w:fldCharType="end"/>
      </w:r>
    </w:p>
    <w:p w14:paraId="602D0DFB" w14:textId="77777777" w:rsidR="00B44D7B" w:rsidRPr="00F16B9C" w:rsidRDefault="00B44D7B" w:rsidP="00F16B9C">
      <w:pPr>
        <w:contextualSpacing/>
        <w:mirrorIndents/>
        <w:rPr>
          <w:rFonts w:ascii="Times New Roman" w:hAnsi="Times New Roman" w:cs="Times New Roman"/>
          <w:b/>
          <w:bCs/>
          <w:color w:val="000000"/>
          <w:sz w:val="24"/>
          <w:szCs w:val="24"/>
        </w:rPr>
      </w:pPr>
      <w:r w:rsidRPr="00F16B9C">
        <w:rPr>
          <w:rFonts w:ascii="Times New Roman" w:hAnsi="Times New Roman" w:cs="Times New Roman"/>
          <w:b/>
          <w:bCs/>
          <w:color w:val="000000"/>
          <w:sz w:val="24"/>
          <w:szCs w:val="24"/>
        </w:rPr>
        <w:br w:type="page"/>
      </w:r>
    </w:p>
    <w:p w14:paraId="3B7E2F6C" w14:textId="257E4B80" w:rsidR="00B44D7B" w:rsidRPr="00F16B9C" w:rsidRDefault="00B44D7B" w:rsidP="004A3F7D">
      <w:pPr>
        <w:contextualSpacing/>
        <w:mirrorIndents/>
        <w:jc w:val="left"/>
        <w:rPr>
          <w:rFonts w:ascii="Times New Roman" w:hAnsi="Times New Roman" w:cs="Times New Roman"/>
          <w:color w:val="000000"/>
          <w:sz w:val="24"/>
          <w:szCs w:val="24"/>
          <w:highlight w:val="white"/>
        </w:rPr>
      </w:pPr>
      <w:r w:rsidRPr="00F16B9C">
        <w:rPr>
          <w:rFonts w:ascii="Times New Roman" w:hAnsi="Times New Roman" w:cs="Times New Roman"/>
          <w:b/>
          <w:bCs/>
          <w:color w:val="000000"/>
          <w:sz w:val="24"/>
          <w:szCs w:val="24"/>
        </w:rPr>
        <w:lastRenderedPageBreak/>
        <w:t>Siglas e S</w:t>
      </w:r>
      <w:r w:rsidR="00D10C0F" w:rsidRPr="00F16B9C">
        <w:rPr>
          <w:rFonts w:ascii="Times New Roman" w:hAnsi="Times New Roman" w:cs="Times New Roman"/>
          <w:b/>
          <w:bCs/>
          <w:color w:val="000000"/>
          <w:sz w:val="24"/>
          <w:szCs w:val="24"/>
        </w:rPr>
        <w:t>í</w:t>
      </w:r>
      <w:r w:rsidRPr="00F16B9C">
        <w:rPr>
          <w:rFonts w:ascii="Times New Roman" w:hAnsi="Times New Roman" w:cs="Times New Roman"/>
          <w:b/>
          <w:bCs/>
          <w:color w:val="000000"/>
          <w:sz w:val="24"/>
          <w:szCs w:val="24"/>
        </w:rPr>
        <w:t>mbolos</w:t>
      </w:r>
    </w:p>
    <w:p w14:paraId="72EE28E2" w14:textId="77777777" w:rsidR="00B44D7B" w:rsidRPr="00F16B9C" w:rsidRDefault="00B44D7B" w:rsidP="004A3F7D">
      <w:pPr>
        <w:pStyle w:val="PargrafodaLista"/>
        <w:numPr>
          <w:ilvl w:val="0"/>
          <w:numId w:val="41"/>
        </w:numPr>
        <w:ind w:left="0" w:firstLine="709"/>
        <w:mirrorIndents/>
        <w:jc w:val="left"/>
        <w:rPr>
          <w:rFonts w:ascii="Times New Roman" w:hAnsi="Times New Roman" w:cs="Times New Roman"/>
          <w:b/>
          <w:bCs/>
          <w:color w:val="000000"/>
          <w:sz w:val="24"/>
          <w:szCs w:val="24"/>
        </w:rPr>
      </w:pPr>
      <w:commentRangeStart w:id="8"/>
      <w:r w:rsidRPr="00F16B9C">
        <w:rPr>
          <w:rFonts w:ascii="Times New Roman" w:hAnsi="Times New Roman" w:cs="Times New Roman"/>
          <w:b/>
          <w:bCs/>
          <w:color w:val="000000"/>
          <w:sz w:val="24"/>
          <w:szCs w:val="24"/>
        </w:rPr>
        <w:t>PDCA</w:t>
      </w:r>
    </w:p>
    <w:p w14:paraId="35A36076" w14:textId="77777777" w:rsidR="00B44D7B" w:rsidRPr="00F16B9C" w:rsidRDefault="00B44D7B" w:rsidP="004A3F7D">
      <w:pPr>
        <w:pStyle w:val="PargrafodaLista"/>
        <w:numPr>
          <w:ilvl w:val="0"/>
          <w:numId w:val="46"/>
        </w:numPr>
        <w:ind w:left="0" w:firstLine="709"/>
        <w:mirrorIndents/>
        <w:jc w:val="left"/>
        <w:rPr>
          <w:rFonts w:ascii="Times New Roman" w:hAnsi="Times New Roman" w:cs="Times New Roman"/>
          <w:color w:val="000000"/>
          <w:sz w:val="24"/>
          <w:szCs w:val="24"/>
        </w:rPr>
      </w:pPr>
      <w:r w:rsidRPr="00F16B9C">
        <w:rPr>
          <w:rFonts w:ascii="Times New Roman" w:hAnsi="Times New Roman" w:cs="Times New Roman"/>
          <w:color w:val="000000"/>
          <w:sz w:val="24"/>
          <w:szCs w:val="24"/>
        </w:rPr>
        <w:t>Estratégia administrativa para confecção de projetos.</w:t>
      </w:r>
    </w:p>
    <w:p w14:paraId="57B85A2B" w14:textId="77777777" w:rsidR="00B44D7B" w:rsidRPr="00F16B9C" w:rsidRDefault="00B44D7B" w:rsidP="004A3F7D">
      <w:pPr>
        <w:pStyle w:val="PargrafodaLista"/>
        <w:numPr>
          <w:ilvl w:val="0"/>
          <w:numId w:val="33"/>
        </w:numPr>
        <w:ind w:left="0" w:firstLine="709"/>
        <w:mirrorIndents/>
        <w:jc w:val="left"/>
        <w:rPr>
          <w:rFonts w:ascii="Times New Roman" w:hAnsi="Times New Roman" w:cs="Times New Roman"/>
          <w:b/>
          <w:bCs/>
          <w:color w:val="000000"/>
          <w:sz w:val="24"/>
          <w:szCs w:val="24"/>
        </w:rPr>
      </w:pPr>
      <w:proofErr w:type="spellStart"/>
      <w:r w:rsidRPr="00F16B9C">
        <w:rPr>
          <w:rFonts w:ascii="Times New Roman" w:hAnsi="Times New Roman" w:cs="Times New Roman"/>
          <w:b/>
          <w:bCs/>
          <w:color w:val="000000"/>
          <w:sz w:val="24"/>
          <w:szCs w:val="24"/>
        </w:rPr>
        <w:t>Product</w:t>
      </w:r>
      <w:proofErr w:type="spellEnd"/>
      <w:r w:rsidRPr="00F16B9C">
        <w:rPr>
          <w:rFonts w:ascii="Times New Roman" w:hAnsi="Times New Roman" w:cs="Times New Roman"/>
          <w:b/>
          <w:bCs/>
          <w:color w:val="000000"/>
          <w:sz w:val="24"/>
          <w:szCs w:val="24"/>
        </w:rPr>
        <w:t xml:space="preserve"> </w:t>
      </w:r>
      <w:proofErr w:type="spellStart"/>
      <w:r w:rsidRPr="00F16B9C">
        <w:rPr>
          <w:rFonts w:ascii="Times New Roman" w:hAnsi="Times New Roman" w:cs="Times New Roman"/>
          <w:b/>
          <w:bCs/>
          <w:color w:val="000000"/>
          <w:sz w:val="24"/>
          <w:szCs w:val="24"/>
        </w:rPr>
        <w:t>Owner</w:t>
      </w:r>
      <w:proofErr w:type="spellEnd"/>
    </w:p>
    <w:p w14:paraId="56681284" w14:textId="77777777" w:rsidR="00B44D7B" w:rsidRPr="00F16B9C" w:rsidRDefault="00B44D7B" w:rsidP="004A3F7D">
      <w:pPr>
        <w:pStyle w:val="PargrafodaLista"/>
        <w:numPr>
          <w:ilvl w:val="0"/>
          <w:numId w:val="46"/>
        </w:numPr>
        <w:ind w:left="0" w:firstLine="709"/>
        <w:mirrorIndents/>
        <w:jc w:val="left"/>
        <w:rPr>
          <w:rFonts w:ascii="Times New Roman" w:hAnsi="Times New Roman" w:cs="Times New Roman"/>
          <w:color w:val="000000"/>
          <w:sz w:val="24"/>
          <w:szCs w:val="24"/>
        </w:rPr>
      </w:pPr>
      <w:r w:rsidRPr="00F16B9C">
        <w:rPr>
          <w:rFonts w:ascii="Times New Roman" w:hAnsi="Times New Roman" w:cs="Times New Roman"/>
          <w:color w:val="000000"/>
          <w:sz w:val="24"/>
          <w:szCs w:val="24"/>
        </w:rPr>
        <w:t>Ator integrante na metodologia Scrum.</w:t>
      </w:r>
    </w:p>
    <w:p w14:paraId="719B2532" w14:textId="77777777" w:rsidR="00B44D7B" w:rsidRPr="00F16B9C" w:rsidRDefault="00B44D7B" w:rsidP="004A3F7D">
      <w:pPr>
        <w:pStyle w:val="PargrafodaLista"/>
        <w:numPr>
          <w:ilvl w:val="0"/>
          <w:numId w:val="33"/>
        </w:numPr>
        <w:ind w:left="0" w:firstLine="709"/>
        <w:mirrorIndents/>
        <w:jc w:val="left"/>
        <w:rPr>
          <w:rFonts w:ascii="Times New Roman" w:hAnsi="Times New Roman" w:cs="Times New Roman"/>
          <w:b/>
          <w:bCs/>
          <w:color w:val="000000"/>
          <w:sz w:val="24"/>
          <w:szCs w:val="24"/>
        </w:rPr>
      </w:pPr>
      <w:proofErr w:type="spellStart"/>
      <w:r w:rsidRPr="00F16B9C">
        <w:rPr>
          <w:rFonts w:ascii="Times New Roman" w:hAnsi="Times New Roman" w:cs="Times New Roman"/>
          <w:b/>
          <w:bCs/>
          <w:color w:val="000000"/>
          <w:sz w:val="24"/>
          <w:szCs w:val="24"/>
        </w:rPr>
        <w:t>Development</w:t>
      </w:r>
      <w:proofErr w:type="spellEnd"/>
      <w:r w:rsidRPr="00F16B9C">
        <w:rPr>
          <w:rFonts w:ascii="Times New Roman" w:hAnsi="Times New Roman" w:cs="Times New Roman"/>
          <w:b/>
          <w:bCs/>
          <w:color w:val="000000"/>
          <w:sz w:val="24"/>
          <w:szCs w:val="24"/>
        </w:rPr>
        <w:t xml:space="preserve"> Team</w:t>
      </w:r>
    </w:p>
    <w:p w14:paraId="67EEE7CC" w14:textId="77777777" w:rsidR="00B44D7B" w:rsidRPr="00F16B9C" w:rsidRDefault="00B44D7B" w:rsidP="004A3F7D">
      <w:pPr>
        <w:pStyle w:val="PargrafodaLista"/>
        <w:numPr>
          <w:ilvl w:val="0"/>
          <w:numId w:val="46"/>
        </w:numPr>
        <w:ind w:left="0" w:firstLine="709"/>
        <w:mirrorIndents/>
        <w:jc w:val="left"/>
        <w:rPr>
          <w:rFonts w:ascii="Times New Roman" w:hAnsi="Times New Roman" w:cs="Times New Roman"/>
          <w:color w:val="000000"/>
          <w:sz w:val="24"/>
          <w:szCs w:val="24"/>
        </w:rPr>
      </w:pPr>
      <w:r w:rsidRPr="00F16B9C">
        <w:rPr>
          <w:rFonts w:ascii="Times New Roman" w:hAnsi="Times New Roman" w:cs="Times New Roman"/>
          <w:color w:val="000000"/>
          <w:sz w:val="24"/>
          <w:szCs w:val="24"/>
        </w:rPr>
        <w:t>Ator ou atores integrantes na metodologia Scrum.</w:t>
      </w:r>
    </w:p>
    <w:p w14:paraId="533F6808" w14:textId="77777777" w:rsidR="00B44D7B" w:rsidRPr="00F16B9C" w:rsidRDefault="00B44D7B" w:rsidP="004A3F7D">
      <w:pPr>
        <w:pStyle w:val="PargrafodaLista"/>
        <w:numPr>
          <w:ilvl w:val="0"/>
          <w:numId w:val="33"/>
        </w:numPr>
        <w:ind w:left="0" w:firstLine="709"/>
        <w:mirrorIndents/>
        <w:jc w:val="left"/>
        <w:rPr>
          <w:rFonts w:ascii="Times New Roman" w:hAnsi="Times New Roman" w:cs="Times New Roman"/>
          <w:b/>
          <w:bCs/>
          <w:color w:val="000000"/>
          <w:sz w:val="24"/>
          <w:szCs w:val="24"/>
        </w:rPr>
      </w:pPr>
      <w:r w:rsidRPr="00F16B9C">
        <w:rPr>
          <w:rFonts w:ascii="Times New Roman" w:hAnsi="Times New Roman" w:cs="Times New Roman"/>
          <w:b/>
          <w:bCs/>
          <w:color w:val="000000"/>
          <w:sz w:val="24"/>
          <w:szCs w:val="24"/>
        </w:rPr>
        <w:t>Scrum Master</w:t>
      </w:r>
    </w:p>
    <w:p w14:paraId="4286DC77" w14:textId="77777777" w:rsidR="00B44D7B" w:rsidRPr="00F16B9C" w:rsidRDefault="00B44D7B" w:rsidP="004A3F7D">
      <w:pPr>
        <w:pStyle w:val="PargrafodaLista"/>
        <w:numPr>
          <w:ilvl w:val="0"/>
          <w:numId w:val="46"/>
        </w:numPr>
        <w:ind w:left="0" w:firstLine="709"/>
        <w:mirrorIndents/>
        <w:jc w:val="left"/>
        <w:rPr>
          <w:rFonts w:ascii="Times New Roman" w:hAnsi="Times New Roman" w:cs="Times New Roman"/>
          <w:color w:val="000000"/>
          <w:sz w:val="24"/>
          <w:szCs w:val="24"/>
        </w:rPr>
      </w:pPr>
      <w:r w:rsidRPr="00F16B9C">
        <w:rPr>
          <w:rFonts w:ascii="Times New Roman" w:hAnsi="Times New Roman" w:cs="Times New Roman"/>
          <w:color w:val="000000"/>
          <w:sz w:val="24"/>
          <w:szCs w:val="24"/>
        </w:rPr>
        <w:t>Ator integrante na metodologia Scrum.</w:t>
      </w:r>
    </w:p>
    <w:p w14:paraId="4AC487BD" w14:textId="77777777" w:rsidR="00B44D7B" w:rsidRPr="00F16B9C" w:rsidRDefault="00B44D7B" w:rsidP="004A3F7D">
      <w:pPr>
        <w:pStyle w:val="PargrafodaLista"/>
        <w:numPr>
          <w:ilvl w:val="0"/>
          <w:numId w:val="33"/>
        </w:numPr>
        <w:ind w:left="0" w:firstLine="709"/>
        <w:mirrorIndents/>
        <w:jc w:val="left"/>
        <w:rPr>
          <w:rFonts w:ascii="Times New Roman" w:hAnsi="Times New Roman" w:cs="Times New Roman"/>
          <w:b/>
          <w:bCs/>
          <w:color w:val="000000"/>
          <w:sz w:val="24"/>
          <w:szCs w:val="24"/>
        </w:rPr>
      </w:pPr>
      <w:r w:rsidRPr="00F16B9C">
        <w:rPr>
          <w:rFonts w:ascii="Times New Roman" w:hAnsi="Times New Roman" w:cs="Times New Roman"/>
          <w:b/>
          <w:bCs/>
          <w:color w:val="000000"/>
          <w:sz w:val="24"/>
          <w:szCs w:val="24"/>
        </w:rPr>
        <w:t>Scrum</w:t>
      </w:r>
    </w:p>
    <w:p w14:paraId="70983493" w14:textId="77777777" w:rsidR="00B44D7B" w:rsidRPr="00F16B9C" w:rsidRDefault="00B44D7B" w:rsidP="004A3F7D">
      <w:pPr>
        <w:pStyle w:val="PargrafodaLista"/>
        <w:numPr>
          <w:ilvl w:val="0"/>
          <w:numId w:val="46"/>
        </w:numPr>
        <w:ind w:left="0" w:firstLine="709"/>
        <w:mirrorIndents/>
        <w:jc w:val="left"/>
        <w:rPr>
          <w:rFonts w:ascii="Times New Roman" w:hAnsi="Times New Roman" w:cs="Times New Roman"/>
          <w:color w:val="000000"/>
          <w:sz w:val="24"/>
          <w:szCs w:val="24"/>
        </w:rPr>
      </w:pPr>
      <w:r w:rsidRPr="00F16B9C">
        <w:rPr>
          <w:rFonts w:ascii="Times New Roman" w:hAnsi="Times New Roman" w:cs="Times New Roman"/>
          <w:color w:val="000000"/>
          <w:sz w:val="24"/>
          <w:szCs w:val="24"/>
        </w:rPr>
        <w:t>Estratégia administrativa para confecção de projetos.</w:t>
      </w:r>
    </w:p>
    <w:p w14:paraId="1A25E038" w14:textId="77777777" w:rsidR="00B44D7B" w:rsidRPr="00F16B9C" w:rsidRDefault="00B44D7B" w:rsidP="004A3F7D">
      <w:pPr>
        <w:pStyle w:val="PargrafodaLista"/>
        <w:numPr>
          <w:ilvl w:val="0"/>
          <w:numId w:val="33"/>
        </w:numPr>
        <w:ind w:left="0" w:firstLine="709"/>
        <w:mirrorIndents/>
        <w:jc w:val="left"/>
        <w:rPr>
          <w:rFonts w:ascii="Times New Roman" w:hAnsi="Times New Roman" w:cs="Times New Roman"/>
          <w:b/>
          <w:bCs/>
          <w:color w:val="000000"/>
          <w:sz w:val="24"/>
          <w:szCs w:val="24"/>
        </w:rPr>
      </w:pPr>
      <w:r w:rsidRPr="00F16B9C">
        <w:rPr>
          <w:rFonts w:ascii="Times New Roman" w:hAnsi="Times New Roman" w:cs="Times New Roman"/>
          <w:b/>
          <w:bCs/>
          <w:color w:val="000000"/>
          <w:sz w:val="24"/>
          <w:szCs w:val="24"/>
        </w:rPr>
        <w:t>JRE</w:t>
      </w:r>
    </w:p>
    <w:p w14:paraId="3A177EB7" w14:textId="32AEDCAB" w:rsidR="00B44D7B" w:rsidRPr="00F16B9C" w:rsidRDefault="00B44D7B" w:rsidP="004A3F7D">
      <w:pPr>
        <w:pStyle w:val="PargrafodaLista"/>
        <w:numPr>
          <w:ilvl w:val="0"/>
          <w:numId w:val="46"/>
        </w:numPr>
        <w:ind w:left="0" w:firstLine="709"/>
        <w:mirrorIndents/>
        <w:jc w:val="left"/>
        <w:rPr>
          <w:rFonts w:ascii="Times New Roman" w:hAnsi="Times New Roman" w:cs="Times New Roman"/>
          <w:color w:val="000000"/>
          <w:sz w:val="24"/>
          <w:szCs w:val="24"/>
        </w:rPr>
      </w:pPr>
      <w:r w:rsidRPr="00F16B9C">
        <w:rPr>
          <w:rFonts w:ascii="Times New Roman" w:hAnsi="Times New Roman" w:cs="Times New Roman"/>
          <w:color w:val="000000"/>
          <w:sz w:val="24"/>
          <w:szCs w:val="24"/>
        </w:rPr>
        <w:t xml:space="preserve">Java </w:t>
      </w:r>
      <w:proofErr w:type="spellStart"/>
      <w:r w:rsidRPr="00F16B9C">
        <w:rPr>
          <w:rFonts w:ascii="Times New Roman" w:hAnsi="Times New Roman" w:cs="Times New Roman"/>
          <w:color w:val="000000"/>
          <w:sz w:val="24"/>
          <w:szCs w:val="24"/>
        </w:rPr>
        <w:t>Runtime</w:t>
      </w:r>
      <w:proofErr w:type="spellEnd"/>
      <w:r w:rsidRPr="00F16B9C">
        <w:rPr>
          <w:rFonts w:ascii="Times New Roman" w:hAnsi="Times New Roman" w:cs="Times New Roman"/>
          <w:color w:val="000000"/>
          <w:sz w:val="24"/>
          <w:szCs w:val="24"/>
        </w:rPr>
        <w:t xml:space="preserve"> </w:t>
      </w:r>
      <w:proofErr w:type="spellStart"/>
      <w:r w:rsidRPr="00F16B9C">
        <w:rPr>
          <w:rFonts w:ascii="Times New Roman" w:hAnsi="Times New Roman" w:cs="Times New Roman"/>
          <w:color w:val="000000"/>
          <w:sz w:val="24"/>
          <w:szCs w:val="24"/>
        </w:rPr>
        <w:t>Enviroment</w:t>
      </w:r>
      <w:proofErr w:type="spellEnd"/>
      <w:r w:rsidRPr="00F16B9C">
        <w:rPr>
          <w:rFonts w:ascii="Times New Roman" w:hAnsi="Times New Roman" w:cs="Times New Roman"/>
          <w:color w:val="000000"/>
          <w:sz w:val="24"/>
          <w:szCs w:val="24"/>
        </w:rPr>
        <w:t>.</w:t>
      </w:r>
    </w:p>
    <w:p w14:paraId="3264F910" w14:textId="77777777" w:rsidR="00B44D7B" w:rsidRPr="00F16B9C" w:rsidRDefault="00B44D7B" w:rsidP="004A3F7D">
      <w:pPr>
        <w:pStyle w:val="PargrafodaLista"/>
        <w:numPr>
          <w:ilvl w:val="0"/>
          <w:numId w:val="33"/>
        </w:numPr>
        <w:ind w:left="0" w:firstLine="709"/>
        <w:mirrorIndents/>
        <w:jc w:val="left"/>
        <w:rPr>
          <w:rFonts w:ascii="Times New Roman" w:hAnsi="Times New Roman" w:cs="Times New Roman"/>
          <w:b/>
          <w:bCs/>
          <w:color w:val="000000"/>
          <w:sz w:val="24"/>
          <w:szCs w:val="24"/>
        </w:rPr>
      </w:pPr>
      <w:r w:rsidRPr="00F16B9C">
        <w:rPr>
          <w:rFonts w:ascii="Times New Roman" w:hAnsi="Times New Roman" w:cs="Times New Roman"/>
          <w:b/>
          <w:bCs/>
          <w:color w:val="000000"/>
          <w:sz w:val="24"/>
          <w:szCs w:val="24"/>
        </w:rPr>
        <w:t>Java</w:t>
      </w:r>
    </w:p>
    <w:p w14:paraId="66B3B8B2" w14:textId="77777777" w:rsidR="00B44D7B" w:rsidRPr="00F16B9C" w:rsidRDefault="00B44D7B" w:rsidP="004A3F7D">
      <w:pPr>
        <w:pStyle w:val="PargrafodaLista"/>
        <w:numPr>
          <w:ilvl w:val="0"/>
          <w:numId w:val="46"/>
        </w:numPr>
        <w:ind w:left="0" w:firstLine="709"/>
        <w:mirrorIndents/>
        <w:jc w:val="left"/>
        <w:rPr>
          <w:rFonts w:ascii="Times New Roman" w:hAnsi="Times New Roman" w:cs="Times New Roman"/>
          <w:color w:val="000000"/>
          <w:sz w:val="24"/>
          <w:szCs w:val="24"/>
        </w:rPr>
      </w:pPr>
      <w:r w:rsidRPr="00F16B9C">
        <w:rPr>
          <w:rFonts w:ascii="Times New Roman" w:hAnsi="Times New Roman" w:cs="Times New Roman"/>
          <w:color w:val="000000"/>
          <w:sz w:val="24"/>
          <w:szCs w:val="24"/>
        </w:rPr>
        <w:t>Tecnologia para desenvolvimento de Softwares.</w:t>
      </w:r>
    </w:p>
    <w:p w14:paraId="17C1755C" w14:textId="77777777" w:rsidR="00B44D7B" w:rsidRPr="00F16B9C" w:rsidRDefault="00B44D7B" w:rsidP="004A3F7D">
      <w:pPr>
        <w:pStyle w:val="PargrafodaLista"/>
        <w:numPr>
          <w:ilvl w:val="0"/>
          <w:numId w:val="33"/>
        </w:numPr>
        <w:ind w:left="0" w:firstLine="709"/>
        <w:mirrorIndents/>
        <w:jc w:val="left"/>
        <w:rPr>
          <w:rFonts w:ascii="Times New Roman" w:hAnsi="Times New Roman" w:cs="Times New Roman"/>
          <w:b/>
          <w:bCs/>
          <w:color w:val="000000"/>
          <w:sz w:val="24"/>
          <w:szCs w:val="24"/>
        </w:rPr>
      </w:pPr>
      <w:r w:rsidRPr="00F16B9C">
        <w:rPr>
          <w:rFonts w:ascii="Times New Roman" w:hAnsi="Times New Roman" w:cs="Times New Roman"/>
          <w:b/>
          <w:bCs/>
          <w:color w:val="000000"/>
          <w:sz w:val="24"/>
          <w:szCs w:val="24"/>
        </w:rPr>
        <w:t>SGBD</w:t>
      </w:r>
    </w:p>
    <w:p w14:paraId="73C00517" w14:textId="77777777" w:rsidR="00B44D7B" w:rsidRPr="00F16B9C" w:rsidRDefault="00B44D7B" w:rsidP="004A3F7D">
      <w:pPr>
        <w:pStyle w:val="PargrafodaLista"/>
        <w:numPr>
          <w:ilvl w:val="0"/>
          <w:numId w:val="46"/>
        </w:numPr>
        <w:ind w:left="0" w:firstLine="709"/>
        <w:mirrorIndents/>
        <w:jc w:val="left"/>
        <w:rPr>
          <w:rFonts w:ascii="Times New Roman" w:hAnsi="Times New Roman" w:cs="Times New Roman"/>
          <w:color w:val="000000"/>
          <w:sz w:val="24"/>
          <w:szCs w:val="24"/>
        </w:rPr>
      </w:pPr>
      <w:r w:rsidRPr="00F16B9C">
        <w:rPr>
          <w:rFonts w:ascii="Times New Roman" w:hAnsi="Times New Roman" w:cs="Times New Roman"/>
          <w:color w:val="000000"/>
          <w:sz w:val="24"/>
          <w:szCs w:val="24"/>
        </w:rPr>
        <w:t>Sistema Gerenciador de Bancos de Dados.</w:t>
      </w:r>
    </w:p>
    <w:p w14:paraId="289025D0" w14:textId="77777777" w:rsidR="00B44D7B" w:rsidRPr="00F16B9C" w:rsidRDefault="00B44D7B" w:rsidP="004A3F7D">
      <w:pPr>
        <w:pStyle w:val="PargrafodaLista"/>
        <w:numPr>
          <w:ilvl w:val="0"/>
          <w:numId w:val="33"/>
        </w:numPr>
        <w:ind w:left="0" w:firstLine="709"/>
        <w:mirrorIndents/>
        <w:jc w:val="left"/>
        <w:rPr>
          <w:rFonts w:ascii="Times New Roman" w:hAnsi="Times New Roman" w:cs="Times New Roman"/>
          <w:b/>
          <w:bCs/>
          <w:color w:val="000000"/>
          <w:sz w:val="24"/>
          <w:szCs w:val="24"/>
        </w:rPr>
      </w:pPr>
      <w:r w:rsidRPr="00F16B9C">
        <w:rPr>
          <w:rFonts w:ascii="Times New Roman" w:hAnsi="Times New Roman" w:cs="Times New Roman"/>
          <w:b/>
          <w:bCs/>
          <w:color w:val="000000"/>
          <w:sz w:val="24"/>
          <w:szCs w:val="24"/>
        </w:rPr>
        <w:t>MySQL</w:t>
      </w:r>
    </w:p>
    <w:p w14:paraId="3D076A1D" w14:textId="77777777" w:rsidR="00B44D7B" w:rsidRPr="00F16B9C" w:rsidRDefault="00B44D7B" w:rsidP="004A3F7D">
      <w:pPr>
        <w:pStyle w:val="PargrafodaLista"/>
        <w:numPr>
          <w:ilvl w:val="0"/>
          <w:numId w:val="46"/>
        </w:numPr>
        <w:ind w:left="0" w:firstLine="709"/>
        <w:mirrorIndents/>
        <w:jc w:val="left"/>
        <w:rPr>
          <w:rFonts w:ascii="Times New Roman" w:hAnsi="Times New Roman" w:cs="Times New Roman"/>
          <w:color w:val="000000"/>
          <w:sz w:val="24"/>
          <w:szCs w:val="24"/>
        </w:rPr>
      </w:pPr>
      <w:r w:rsidRPr="00F16B9C">
        <w:rPr>
          <w:rFonts w:ascii="Times New Roman" w:hAnsi="Times New Roman" w:cs="Times New Roman"/>
          <w:color w:val="000000"/>
          <w:sz w:val="24"/>
          <w:szCs w:val="24"/>
        </w:rPr>
        <w:t>Tipo específico de Sistema Gerenciador de Bando de dados.</w:t>
      </w:r>
    </w:p>
    <w:p w14:paraId="607EB44C" w14:textId="77777777" w:rsidR="00B44D7B" w:rsidRPr="00F16B9C" w:rsidRDefault="00B44D7B" w:rsidP="004A3F7D">
      <w:pPr>
        <w:pStyle w:val="PargrafodaLista"/>
        <w:numPr>
          <w:ilvl w:val="0"/>
          <w:numId w:val="33"/>
        </w:numPr>
        <w:ind w:left="0" w:firstLine="709"/>
        <w:mirrorIndents/>
        <w:jc w:val="left"/>
        <w:rPr>
          <w:rFonts w:ascii="Times New Roman" w:hAnsi="Times New Roman" w:cs="Times New Roman"/>
          <w:b/>
          <w:bCs/>
          <w:color w:val="000000"/>
          <w:sz w:val="24"/>
          <w:szCs w:val="24"/>
        </w:rPr>
      </w:pPr>
      <w:r w:rsidRPr="00F16B9C">
        <w:rPr>
          <w:rFonts w:ascii="Times New Roman" w:hAnsi="Times New Roman" w:cs="Times New Roman"/>
          <w:b/>
          <w:bCs/>
          <w:color w:val="000000"/>
          <w:sz w:val="24"/>
          <w:szCs w:val="24"/>
        </w:rPr>
        <w:t>OceanPact</w:t>
      </w:r>
    </w:p>
    <w:p w14:paraId="77D7B8AC" w14:textId="77777777" w:rsidR="00B44D7B" w:rsidRPr="00F16B9C" w:rsidRDefault="00B44D7B" w:rsidP="004A3F7D">
      <w:pPr>
        <w:pStyle w:val="PargrafodaLista"/>
        <w:numPr>
          <w:ilvl w:val="0"/>
          <w:numId w:val="46"/>
        </w:numPr>
        <w:ind w:left="0" w:firstLine="709"/>
        <w:mirrorIndents/>
        <w:jc w:val="left"/>
        <w:rPr>
          <w:rFonts w:ascii="Times New Roman" w:hAnsi="Times New Roman" w:cs="Times New Roman"/>
          <w:color w:val="000000"/>
          <w:sz w:val="24"/>
          <w:szCs w:val="24"/>
        </w:rPr>
      </w:pPr>
      <w:r w:rsidRPr="00F16B9C">
        <w:rPr>
          <w:rFonts w:ascii="Times New Roman" w:hAnsi="Times New Roman" w:cs="Times New Roman"/>
          <w:color w:val="000000"/>
          <w:sz w:val="24"/>
          <w:szCs w:val="24"/>
        </w:rPr>
        <w:t>Empresa abordada no projeto.</w:t>
      </w:r>
    </w:p>
    <w:p w14:paraId="29D4A25C" w14:textId="77777777" w:rsidR="00B44D7B" w:rsidRPr="00F16B9C" w:rsidRDefault="00B44D7B" w:rsidP="004A3F7D">
      <w:pPr>
        <w:pStyle w:val="PargrafodaLista"/>
        <w:numPr>
          <w:ilvl w:val="0"/>
          <w:numId w:val="33"/>
        </w:numPr>
        <w:ind w:left="0" w:firstLine="709"/>
        <w:mirrorIndents/>
        <w:jc w:val="left"/>
        <w:rPr>
          <w:rFonts w:ascii="Times New Roman" w:hAnsi="Times New Roman" w:cs="Times New Roman"/>
          <w:b/>
          <w:bCs/>
          <w:color w:val="000000"/>
          <w:sz w:val="24"/>
          <w:szCs w:val="24"/>
        </w:rPr>
      </w:pPr>
      <w:r w:rsidRPr="00F16B9C">
        <w:rPr>
          <w:rFonts w:ascii="Times New Roman" w:hAnsi="Times New Roman" w:cs="Times New Roman"/>
          <w:b/>
          <w:bCs/>
          <w:color w:val="000000"/>
          <w:sz w:val="24"/>
          <w:szCs w:val="24"/>
        </w:rPr>
        <w:t>UML</w:t>
      </w:r>
    </w:p>
    <w:p w14:paraId="5D657145" w14:textId="77777777" w:rsidR="00B44D7B" w:rsidRPr="00F16B9C" w:rsidRDefault="00B44D7B" w:rsidP="004A3F7D">
      <w:pPr>
        <w:pStyle w:val="PargrafodaLista"/>
        <w:numPr>
          <w:ilvl w:val="0"/>
          <w:numId w:val="47"/>
        </w:numPr>
        <w:ind w:left="0" w:firstLine="709"/>
        <w:mirrorIndents/>
        <w:jc w:val="left"/>
        <w:rPr>
          <w:rFonts w:ascii="Times New Roman" w:hAnsi="Times New Roman" w:cs="Times New Roman"/>
          <w:color w:val="000000"/>
          <w:sz w:val="24"/>
          <w:szCs w:val="24"/>
        </w:rPr>
      </w:pPr>
      <w:proofErr w:type="spellStart"/>
      <w:r w:rsidRPr="00F16B9C">
        <w:rPr>
          <w:rFonts w:ascii="Times New Roman" w:hAnsi="Times New Roman" w:cs="Times New Roman"/>
          <w:color w:val="000000"/>
          <w:sz w:val="24"/>
          <w:szCs w:val="24"/>
        </w:rPr>
        <w:t>Unified</w:t>
      </w:r>
      <w:proofErr w:type="spellEnd"/>
      <w:r w:rsidRPr="00F16B9C">
        <w:rPr>
          <w:rFonts w:ascii="Times New Roman" w:hAnsi="Times New Roman" w:cs="Times New Roman"/>
          <w:color w:val="000000"/>
          <w:sz w:val="24"/>
          <w:szCs w:val="24"/>
        </w:rPr>
        <w:t xml:space="preserve"> </w:t>
      </w:r>
      <w:proofErr w:type="spellStart"/>
      <w:r w:rsidRPr="00F16B9C">
        <w:rPr>
          <w:rFonts w:ascii="Times New Roman" w:hAnsi="Times New Roman" w:cs="Times New Roman"/>
          <w:color w:val="000000"/>
          <w:sz w:val="24"/>
          <w:szCs w:val="24"/>
        </w:rPr>
        <w:t>Modeling</w:t>
      </w:r>
      <w:proofErr w:type="spellEnd"/>
      <w:r w:rsidRPr="00F16B9C">
        <w:rPr>
          <w:rFonts w:ascii="Times New Roman" w:hAnsi="Times New Roman" w:cs="Times New Roman"/>
          <w:color w:val="000000"/>
          <w:sz w:val="24"/>
          <w:szCs w:val="24"/>
        </w:rPr>
        <w:t xml:space="preserve"> </w:t>
      </w:r>
      <w:proofErr w:type="spellStart"/>
      <w:r w:rsidRPr="00F16B9C">
        <w:rPr>
          <w:rFonts w:ascii="Times New Roman" w:hAnsi="Times New Roman" w:cs="Times New Roman"/>
          <w:color w:val="000000"/>
          <w:sz w:val="24"/>
          <w:szCs w:val="24"/>
        </w:rPr>
        <w:t>Language</w:t>
      </w:r>
      <w:proofErr w:type="spellEnd"/>
      <w:r w:rsidRPr="00F16B9C">
        <w:rPr>
          <w:rFonts w:ascii="Times New Roman" w:hAnsi="Times New Roman" w:cs="Times New Roman"/>
          <w:color w:val="000000"/>
          <w:sz w:val="24"/>
          <w:szCs w:val="24"/>
        </w:rPr>
        <w:t>.</w:t>
      </w:r>
    </w:p>
    <w:p w14:paraId="17B759B5" w14:textId="77777777" w:rsidR="00B44D7B" w:rsidRPr="00F16B9C" w:rsidRDefault="00B44D7B" w:rsidP="004A3F7D">
      <w:pPr>
        <w:pStyle w:val="PargrafodaLista"/>
        <w:numPr>
          <w:ilvl w:val="0"/>
          <w:numId w:val="33"/>
        </w:numPr>
        <w:ind w:left="0" w:firstLine="709"/>
        <w:mirrorIndents/>
        <w:jc w:val="left"/>
        <w:rPr>
          <w:rFonts w:ascii="Times New Roman" w:hAnsi="Times New Roman" w:cs="Times New Roman"/>
          <w:b/>
          <w:bCs/>
          <w:color w:val="000000"/>
          <w:sz w:val="24"/>
          <w:szCs w:val="24"/>
        </w:rPr>
      </w:pPr>
      <w:proofErr w:type="spellStart"/>
      <w:r w:rsidRPr="00F16B9C">
        <w:rPr>
          <w:rFonts w:ascii="Times New Roman" w:hAnsi="Times New Roman" w:cs="Times New Roman"/>
          <w:b/>
          <w:bCs/>
          <w:color w:val="000000"/>
          <w:sz w:val="24"/>
          <w:szCs w:val="24"/>
        </w:rPr>
        <w:t>IoT</w:t>
      </w:r>
      <w:proofErr w:type="spellEnd"/>
    </w:p>
    <w:p w14:paraId="6FF92EF8" w14:textId="77777777" w:rsidR="00B44D7B" w:rsidRPr="00F16B9C" w:rsidRDefault="00B44D7B" w:rsidP="004A3F7D">
      <w:pPr>
        <w:pStyle w:val="PargrafodaLista"/>
        <w:numPr>
          <w:ilvl w:val="0"/>
          <w:numId w:val="47"/>
        </w:numPr>
        <w:ind w:left="0" w:firstLine="709"/>
        <w:mirrorIndents/>
        <w:jc w:val="left"/>
        <w:rPr>
          <w:rFonts w:ascii="Times New Roman" w:hAnsi="Times New Roman" w:cs="Times New Roman"/>
          <w:color w:val="000000"/>
          <w:sz w:val="24"/>
          <w:szCs w:val="24"/>
        </w:rPr>
      </w:pPr>
      <w:r w:rsidRPr="00F16B9C">
        <w:rPr>
          <w:rFonts w:ascii="Times New Roman" w:hAnsi="Times New Roman" w:cs="Times New Roman"/>
          <w:color w:val="000000"/>
          <w:sz w:val="24"/>
          <w:szCs w:val="24"/>
        </w:rPr>
        <w:t xml:space="preserve">Internet </w:t>
      </w:r>
      <w:proofErr w:type="spellStart"/>
      <w:r w:rsidRPr="00F16B9C">
        <w:rPr>
          <w:rFonts w:ascii="Times New Roman" w:hAnsi="Times New Roman" w:cs="Times New Roman"/>
          <w:color w:val="000000"/>
          <w:sz w:val="24"/>
          <w:szCs w:val="24"/>
        </w:rPr>
        <w:t>of</w:t>
      </w:r>
      <w:proofErr w:type="spellEnd"/>
      <w:r w:rsidRPr="00F16B9C">
        <w:rPr>
          <w:rFonts w:ascii="Times New Roman" w:hAnsi="Times New Roman" w:cs="Times New Roman"/>
          <w:color w:val="000000"/>
          <w:sz w:val="24"/>
          <w:szCs w:val="24"/>
        </w:rPr>
        <w:t xml:space="preserve"> </w:t>
      </w:r>
      <w:proofErr w:type="spellStart"/>
      <w:r w:rsidRPr="00F16B9C">
        <w:rPr>
          <w:rFonts w:ascii="Times New Roman" w:hAnsi="Times New Roman" w:cs="Times New Roman"/>
          <w:color w:val="000000"/>
          <w:sz w:val="24"/>
          <w:szCs w:val="24"/>
        </w:rPr>
        <w:t>Things</w:t>
      </w:r>
      <w:proofErr w:type="spellEnd"/>
      <w:r w:rsidRPr="00F16B9C">
        <w:rPr>
          <w:rFonts w:ascii="Times New Roman" w:hAnsi="Times New Roman" w:cs="Times New Roman"/>
          <w:color w:val="000000"/>
          <w:sz w:val="24"/>
          <w:szCs w:val="24"/>
        </w:rPr>
        <w:t>.</w:t>
      </w:r>
      <w:commentRangeEnd w:id="8"/>
      <w:r w:rsidRPr="00F16B9C">
        <w:rPr>
          <w:rStyle w:val="Refdecomentrio"/>
          <w:rFonts w:ascii="Times New Roman" w:hAnsi="Times New Roman" w:cs="Times New Roman"/>
          <w:sz w:val="24"/>
          <w:szCs w:val="24"/>
        </w:rPr>
        <w:commentReference w:id="8"/>
      </w:r>
    </w:p>
    <w:p w14:paraId="2AA51F9F" w14:textId="77777777" w:rsidR="00FB497B" w:rsidRDefault="00FB497B" w:rsidP="005136D6">
      <w:pPr>
        <w:pStyle w:val="PargrafodaLista"/>
        <w:numPr>
          <w:ilvl w:val="0"/>
          <w:numId w:val="43"/>
        </w:numPr>
        <w:ind w:left="0" w:firstLine="709"/>
        <w:mirrorIndents/>
        <w:jc w:val="left"/>
        <w:outlineLvl w:val="0"/>
        <w:rPr>
          <w:rFonts w:ascii="Times New Roman" w:hAnsi="Times New Roman" w:cs="Times New Roman"/>
          <w:b/>
          <w:sz w:val="24"/>
          <w:szCs w:val="24"/>
        </w:rPr>
        <w:sectPr w:rsidR="00FB497B" w:rsidSect="006172DE">
          <w:pgSz w:w="11906" w:h="16838"/>
          <w:pgMar w:top="1701" w:right="1134" w:bottom="1134" w:left="1701" w:header="709" w:footer="709" w:gutter="0"/>
          <w:pgNumType w:start="1" w:chapStyle="1"/>
          <w:cols w:space="720"/>
          <w:docGrid w:linePitch="299"/>
        </w:sectPr>
      </w:pPr>
    </w:p>
    <w:p w14:paraId="42EE4F00" w14:textId="6E1D3092" w:rsidR="00B44D7B" w:rsidRPr="00FB497B" w:rsidRDefault="00FB497B" w:rsidP="005136D6">
      <w:pPr>
        <w:pStyle w:val="PargrafodaLista"/>
        <w:numPr>
          <w:ilvl w:val="0"/>
          <w:numId w:val="43"/>
        </w:numPr>
        <w:ind w:left="0" w:firstLine="709"/>
        <w:mirrorIndents/>
        <w:jc w:val="left"/>
        <w:outlineLvl w:val="0"/>
        <w:rPr>
          <w:rFonts w:ascii="Times New Roman" w:hAnsi="Times New Roman" w:cs="Times New Roman"/>
          <w:sz w:val="24"/>
          <w:szCs w:val="24"/>
        </w:rPr>
      </w:pPr>
      <w:bookmarkStart w:id="9" w:name="_Toc120825279"/>
      <w:r>
        <w:rPr>
          <w:rFonts w:ascii="Times New Roman" w:hAnsi="Times New Roman" w:cs="Times New Roman"/>
          <w:b/>
          <w:sz w:val="24"/>
          <w:szCs w:val="24"/>
        </w:rPr>
        <w:lastRenderedPageBreak/>
        <w:t>In</w:t>
      </w:r>
      <w:r w:rsidR="00B44D7B" w:rsidRPr="00FB497B">
        <w:rPr>
          <w:rFonts w:ascii="Times New Roman" w:hAnsi="Times New Roman" w:cs="Times New Roman"/>
          <w:b/>
          <w:sz w:val="24"/>
          <w:szCs w:val="24"/>
        </w:rPr>
        <w:t>trodução</w:t>
      </w:r>
      <w:bookmarkEnd w:id="9"/>
    </w:p>
    <w:p w14:paraId="4B599B13" w14:textId="77777777" w:rsidR="00B44D7B" w:rsidRPr="00F16B9C" w:rsidRDefault="00B44D7B" w:rsidP="00237540">
      <w:pPr>
        <w:pStyle w:val="PargrafodaLista"/>
        <w:numPr>
          <w:ilvl w:val="1"/>
          <w:numId w:val="43"/>
        </w:numPr>
        <w:ind w:left="0" w:firstLine="709"/>
        <w:mirrorIndents/>
        <w:jc w:val="left"/>
        <w:outlineLvl w:val="1"/>
        <w:rPr>
          <w:rFonts w:ascii="Times New Roman" w:hAnsi="Times New Roman" w:cs="Times New Roman"/>
          <w:b/>
          <w:sz w:val="24"/>
          <w:szCs w:val="24"/>
        </w:rPr>
      </w:pPr>
      <w:bookmarkStart w:id="10" w:name="_Toc120825280"/>
      <w:r w:rsidRPr="00F16B9C">
        <w:rPr>
          <w:rFonts w:ascii="Times New Roman" w:hAnsi="Times New Roman" w:cs="Times New Roman"/>
          <w:sz w:val="24"/>
          <w:szCs w:val="24"/>
        </w:rPr>
        <w:t>Objetivo Geral</w:t>
      </w:r>
      <w:bookmarkEnd w:id="10"/>
    </w:p>
    <w:p w14:paraId="479F0D35" w14:textId="256776A5" w:rsidR="00B44D7B" w:rsidRPr="00F16B9C" w:rsidRDefault="00B44D7B" w:rsidP="004A3F7D">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Confeccionar uma solução que execute formalmente e bem definidos os procedimentos do setor NavTI da empresa OceanPact.</w:t>
      </w:r>
    </w:p>
    <w:p w14:paraId="3BCA73E9" w14:textId="77777777" w:rsidR="00B44D7B" w:rsidRPr="00F16B9C" w:rsidRDefault="00B44D7B" w:rsidP="00237540">
      <w:pPr>
        <w:pStyle w:val="PargrafodaLista"/>
        <w:numPr>
          <w:ilvl w:val="1"/>
          <w:numId w:val="43"/>
        </w:numPr>
        <w:ind w:left="0" w:firstLine="709"/>
        <w:mirrorIndents/>
        <w:jc w:val="left"/>
        <w:outlineLvl w:val="1"/>
        <w:rPr>
          <w:rFonts w:ascii="Times New Roman" w:hAnsi="Times New Roman" w:cs="Times New Roman"/>
          <w:b/>
          <w:sz w:val="24"/>
          <w:szCs w:val="24"/>
        </w:rPr>
      </w:pPr>
      <w:bookmarkStart w:id="11" w:name="_Toc120825281"/>
      <w:r w:rsidRPr="00F16B9C">
        <w:rPr>
          <w:rFonts w:ascii="Times New Roman" w:hAnsi="Times New Roman" w:cs="Times New Roman"/>
          <w:sz w:val="24"/>
          <w:szCs w:val="24"/>
        </w:rPr>
        <w:t>Objetivo Específico</w:t>
      </w:r>
      <w:bookmarkEnd w:id="11"/>
    </w:p>
    <w:p w14:paraId="60CD7A53" w14:textId="0D3F6472" w:rsidR="00B44D7B" w:rsidRPr="00F16B9C" w:rsidRDefault="00B44D7B" w:rsidP="004A3F7D">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Padronizar o processo de Agendamento das Solicitações de Serviço</w:t>
      </w:r>
      <w:commentRangeStart w:id="12"/>
      <w:r w:rsidRPr="00F16B9C">
        <w:rPr>
          <w:rFonts w:ascii="Times New Roman" w:hAnsi="Times New Roman" w:cs="Times New Roman"/>
          <w:sz w:val="24"/>
          <w:szCs w:val="24"/>
        </w:rPr>
        <w:t>.</w:t>
      </w:r>
    </w:p>
    <w:p w14:paraId="45DAA356" w14:textId="77777777" w:rsidR="00B44D7B" w:rsidRPr="00F16B9C" w:rsidRDefault="00B44D7B" w:rsidP="004A3F7D">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Especificar informações das solicitações como o Comandante, a Embarcação e sua permanência na </w:t>
      </w:r>
      <w:proofErr w:type="spellStart"/>
      <w:r w:rsidRPr="00F16B9C">
        <w:rPr>
          <w:rFonts w:ascii="Times New Roman" w:hAnsi="Times New Roman" w:cs="Times New Roman"/>
          <w:sz w:val="24"/>
          <w:szCs w:val="24"/>
        </w:rPr>
        <w:t>docagem</w:t>
      </w:r>
      <w:proofErr w:type="spellEnd"/>
      <w:r w:rsidRPr="00F16B9C">
        <w:rPr>
          <w:rFonts w:ascii="Times New Roman" w:hAnsi="Times New Roman" w:cs="Times New Roman"/>
          <w:sz w:val="24"/>
          <w:szCs w:val="24"/>
        </w:rPr>
        <w:t>, os Serviços solicitados e Equipamentos.</w:t>
      </w:r>
    </w:p>
    <w:p w14:paraId="6FB8E445" w14:textId="77777777" w:rsidR="00B44D7B" w:rsidRPr="00F16B9C" w:rsidRDefault="00B44D7B" w:rsidP="004A3F7D">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Delimitar as funções dos funcionários.</w:t>
      </w:r>
    </w:p>
    <w:p w14:paraId="231A1697" w14:textId="77777777" w:rsidR="00B44D7B" w:rsidRPr="00F16B9C" w:rsidRDefault="00B44D7B" w:rsidP="004A3F7D">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Permitir imediata aceitação ou recusa dos serviços por parte dos técnicos, o que promete agilidade e qualidade ao método.</w:t>
      </w:r>
    </w:p>
    <w:p w14:paraId="3AE16B82" w14:textId="77777777" w:rsidR="00B44D7B" w:rsidRPr="00F16B9C" w:rsidRDefault="00B44D7B" w:rsidP="004A3F7D">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Agregar qualidade e satisfação ao </w:t>
      </w:r>
      <w:proofErr w:type="gramStart"/>
      <w:r w:rsidRPr="00F16B9C">
        <w:rPr>
          <w:rFonts w:ascii="Times New Roman" w:hAnsi="Times New Roman" w:cs="Times New Roman"/>
          <w:sz w:val="24"/>
          <w:szCs w:val="24"/>
        </w:rPr>
        <w:t>produto final</w:t>
      </w:r>
      <w:proofErr w:type="gramEnd"/>
      <w:r w:rsidRPr="00F16B9C">
        <w:rPr>
          <w:rFonts w:ascii="Times New Roman" w:hAnsi="Times New Roman" w:cs="Times New Roman"/>
          <w:sz w:val="24"/>
          <w:szCs w:val="24"/>
        </w:rPr>
        <w:t>.</w:t>
      </w:r>
      <w:commentRangeEnd w:id="12"/>
      <w:r w:rsidRPr="00F16B9C">
        <w:rPr>
          <w:rStyle w:val="Refdecomentrio"/>
          <w:rFonts w:ascii="Times New Roman" w:hAnsi="Times New Roman" w:cs="Times New Roman"/>
          <w:sz w:val="24"/>
          <w:szCs w:val="24"/>
        </w:rPr>
        <w:commentReference w:id="12"/>
      </w:r>
    </w:p>
    <w:p w14:paraId="74E62D18" w14:textId="77777777" w:rsidR="00B44D7B" w:rsidRPr="00F16B9C" w:rsidRDefault="00B44D7B" w:rsidP="00237540">
      <w:pPr>
        <w:pStyle w:val="PargrafodaLista"/>
        <w:numPr>
          <w:ilvl w:val="1"/>
          <w:numId w:val="43"/>
        </w:numPr>
        <w:ind w:left="0" w:firstLine="709"/>
        <w:mirrorIndents/>
        <w:jc w:val="left"/>
        <w:outlineLvl w:val="1"/>
        <w:rPr>
          <w:rFonts w:ascii="Times New Roman" w:hAnsi="Times New Roman" w:cs="Times New Roman"/>
          <w:sz w:val="24"/>
          <w:szCs w:val="24"/>
        </w:rPr>
      </w:pPr>
      <w:bookmarkStart w:id="13" w:name="_Toc120825282"/>
      <w:r w:rsidRPr="00F16B9C">
        <w:rPr>
          <w:rFonts w:ascii="Times New Roman" w:hAnsi="Times New Roman" w:cs="Times New Roman"/>
          <w:sz w:val="24"/>
          <w:szCs w:val="24"/>
        </w:rPr>
        <w:t>Motivação e Referencial Teórico</w:t>
      </w:r>
      <w:bookmarkEnd w:id="13"/>
    </w:p>
    <w:p w14:paraId="3D5CEDE0" w14:textId="77777777" w:rsidR="00B44D7B" w:rsidRPr="00F16B9C" w:rsidRDefault="00B44D7B" w:rsidP="004A3F7D">
      <w:pPr>
        <w:contextualSpacing/>
        <w:mirrorIndents/>
        <w:jc w:val="left"/>
        <w:rPr>
          <w:rFonts w:ascii="Times New Roman" w:hAnsi="Times New Roman" w:cs="Times New Roman"/>
          <w:sz w:val="24"/>
          <w:szCs w:val="24"/>
        </w:rPr>
      </w:pPr>
      <w:commentRangeStart w:id="14"/>
      <w:commentRangeStart w:id="15"/>
      <w:r w:rsidRPr="00F16B9C">
        <w:rPr>
          <w:rFonts w:ascii="Times New Roman" w:hAnsi="Times New Roman" w:cs="Times New Roman"/>
          <w:sz w:val="24"/>
          <w:szCs w:val="24"/>
        </w:rPr>
        <w:t>A automação e a agilidade cada vez maiores na execução de tarefas é um dos pontos chave para o desenvolvimento de uma empresa no cenário competitivo atual, fato este que se agrava a cada ciclo de revolução industrial desde as primeiras revoluções industriais registradas.</w:t>
      </w:r>
    </w:p>
    <w:p w14:paraId="311E8377" w14:textId="4B2289BF" w:rsidR="00B44D7B" w:rsidRPr="00F16B9C" w:rsidRDefault="00B44D7B" w:rsidP="004A3F7D">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Hoje fala-se da “Indústria 4.0”-</w:t>
      </w:r>
      <w:sdt>
        <w:sdtPr>
          <w:rPr>
            <w:rFonts w:ascii="Times New Roman" w:hAnsi="Times New Roman" w:cs="Times New Roman"/>
            <w:sz w:val="24"/>
            <w:szCs w:val="24"/>
          </w:rPr>
          <w:id w:val="-288365087"/>
          <w:citation/>
        </w:sdtPr>
        <w:sdtContent>
          <w:r w:rsidRPr="00F16B9C">
            <w:rPr>
              <w:rFonts w:ascii="Times New Roman" w:hAnsi="Times New Roman" w:cs="Times New Roman"/>
              <w:sz w:val="24"/>
              <w:szCs w:val="24"/>
            </w:rPr>
            <w:fldChar w:fldCharType="begin"/>
          </w:r>
          <w:r w:rsidR="0023732F">
            <w:rPr>
              <w:rFonts w:ascii="Times New Roman" w:hAnsi="Times New Roman" w:cs="Times New Roman"/>
              <w:sz w:val="24"/>
              <w:szCs w:val="24"/>
            </w:rPr>
            <w:instrText xml:space="preserve">CITATION Kla19 \l 1046 </w:instrText>
          </w:r>
          <w:r w:rsidRPr="00F16B9C">
            <w:rPr>
              <w:rFonts w:ascii="Times New Roman" w:hAnsi="Times New Roman" w:cs="Times New Roman"/>
              <w:sz w:val="24"/>
              <w:szCs w:val="24"/>
            </w:rPr>
            <w:fldChar w:fldCharType="separate"/>
          </w:r>
          <w:r w:rsidR="0023732F">
            <w:rPr>
              <w:rFonts w:ascii="Times New Roman" w:hAnsi="Times New Roman" w:cs="Times New Roman"/>
              <w:noProof/>
              <w:sz w:val="24"/>
              <w:szCs w:val="24"/>
            </w:rPr>
            <w:t xml:space="preserve"> </w:t>
          </w:r>
          <w:r w:rsidR="0023732F" w:rsidRPr="0023732F">
            <w:rPr>
              <w:rFonts w:ascii="Times New Roman" w:hAnsi="Times New Roman" w:cs="Times New Roman"/>
              <w:noProof/>
              <w:sz w:val="24"/>
              <w:szCs w:val="24"/>
            </w:rPr>
            <w:t>(Schwab, 2019)</w:t>
          </w:r>
          <w:r w:rsidRPr="00F16B9C">
            <w:rPr>
              <w:rFonts w:ascii="Times New Roman" w:hAnsi="Times New Roman" w:cs="Times New Roman"/>
              <w:sz w:val="24"/>
              <w:szCs w:val="24"/>
            </w:rPr>
            <w:fldChar w:fldCharType="end"/>
          </w:r>
        </w:sdtContent>
      </w:sdt>
      <w:r w:rsidRPr="00F16B9C">
        <w:rPr>
          <w:rFonts w:ascii="Times New Roman" w:hAnsi="Times New Roman" w:cs="Times New Roman"/>
          <w:sz w:val="24"/>
          <w:szCs w:val="24"/>
        </w:rPr>
        <w:t xml:space="preserve">, e apesar de ser um conceito em discussão temos com isso que a sociedade caminha para uma era de informações como principal commodity e quanto mais conectado forem os produtos e serviços, melhor serão desenvolvidos, reaproveitados e adaptados, e desta ideia se derivam conceitos abordados neste mesmo assunto como </w:t>
      </w:r>
      <w:proofErr w:type="spellStart"/>
      <w:r w:rsidRPr="00F16B9C">
        <w:rPr>
          <w:rFonts w:ascii="Times New Roman" w:hAnsi="Times New Roman" w:cs="Times New Roman"/>
          <w:sz w:val="24"/>
          <w:szCs w:val="24"/>
        </w:rPr>
        <w:t>IoT</w:t>
      </w:r>
      <w:proofErr w:type="spellEnd"/>
      <w:r w:rsidRPr="00F16B9C">
        <w:rPr>
          <w:rFonts w:ascii="Times New Roman" w:hAnsi="Times New Roman" w:cs="Times New Roman"/>
          <w:sz w:val="24"/>
          <w:szCs w:val="24"/>
        </w:rPr>
        <w:t xml:space="preserve"> e outros que já não são o foco deste estudo.</w:t>
      </w:r>
    </w:p>
    <w:p w14:paraId="7AA644F1" w14:textId="2DD61575" w:rsidR="00B44D7B" w:rsidRPr="00F16B9C" w:rsidRDefault="00B44D7B" w:rsidP="004A3F7D">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Vale destacar também pontos sobre a satisfação do trabalhador, que têm sido um dos pontos chaves para a eclosão das revoluções industriais anteriores, já que interferem diretamente na vida do trabalhador. De acordo com um estudo feito pelo Instituto Superior de Contabilidade e Administração de Lisboa (ISCAL) em 2019, foi cientificamente testado e confirmado em nota que</w:t>
      </w:r>
      <w:r w:rsidRPr="00F16B9C">
        <w:rPr>
          <w:rFonts w:ascii="Times New Roman" w:hAnsi="Times New Roman" w:cs="Times New Roman"/>
          <w:i/>
          <w:iCs/>
          <w:sz w:val="24"/>
          <w:szCs w:val="24"/>
        </w:rPr>
        <w:t xml:space="preserve"> “[...] organizações que se preocupam com o bem-estar e satisfação dos colaboradores tendem a ter melhores ambientes de trabalho, menos resistência a mudanças e, consequentemente, um melhor desempenho [...]” </w:t>
      </w:r>
      <w:sdt>
        <w:sdtPr>
          <w:rPr>
            <w:rFonts w:ascii="Times New Roman" w:hAnsi="Times New Roman" w:cs="Times New Roman"/>
            <w:i/>
            <w:iCs/>
            <w:sz w:val="24"/>
            <w:szCs w:val="24"/>
          </w:rPr>
          <w:id w:val="-1486075693"/>
          <w:citation/>
        </w:sdtPr>
        <w:sdtContent>
          <w:r w:rsidRPr="00F16B9C">
            <w:rPr>
              <w:rFonts w:ascii="Times New Roman" w:hAnsi="Times New Roman" w:cs="Times New Roman"/>
              <w:i/>
              <w:iCs/>
              <w:sz w:val="24"/>
              <w:szCs w:val="24"/>
            </w:rPr>
            <w:fldChar w:fldCharType="begin"/>
          </w:r>
          <w:r w:rsidR="0023732F">
            <w:rPr>
              <w:rFonts w:ascii="Times New Roman" w:hAnsi="Times New Roman" w:cs="Times New Roman"/>
              <w:i/>
              <w:iCs/>
              <w:sz w:val="24"/>
              <w:szCs w:val="24"/>
            </w:rPr>
            <w:instrText xml:space="preserve">CITATION Pat19 \l 1046 </w:instrText>
          </w:r>
          <w:r w:rsidRPr="00F16B9C">
            <w:rPr>
              <w:rFonts w:ascii="Times New Roman" w:hAnsi="Times New Roman" w:cs="Times New Roman"/>
              <w:i/>
              <w:iCs/>
              <w:sz w:val="24"/>
              <w:szCs w:val="24"/>
            </w:rPr>
            <w:fldChar w:fldCharType="separate"/>
          </w:r>
          <w:r w:rsidR="0023732F" w:rsidRPr="0023732F">
            <w:rPr>
              <w:rFonts w:ascii="Times New Roman" w:hAnsi="Times New Roman" w:cs="Times New Roman"/>
              <w:noProof/>
              <w:sz w:val="24"/>
              <w:szCs w:val="24"/>
            </w:rPr>
            <w:t>(Pataquinho, 2019)</w:t>
          </w:r>
          <w:r w:rsidRPr="00F16B9C">
            <w:rPr>
              <w:rFonts w:ascii="Times New Roman" w:hAnsi="Times New Roman" w:cs="Times New Roman"/>
              <w:i/>
              <w:iCs/>
              <w:sz w:val="24"/>
              <w:szCs w:val="24"/>
            </w:rPr>
            <w:fldChar w:fldCharType="end"/>
          </w:r>
        </w:sdtContent>
      </w:sdt>
      <w:r w:rsidRPr="00F16B9C">
        <w:rPr>
          <w:rFonts w:ascii="Times New Roman" w:hAnsi="Times New Roman" w:cs="Times New Roman"/>
          <w:sz w:val="24"/>
          <w:szCs w:val="24"/>
        </w:rPr>
        <w:t>.</w:t>
      </w:r>
      <w:commentRangeEnd w:id="14"/>
      <w:r w:rsidRPr="00F16B9C">
        <w:rPr>
          <w:rStyle w:val="Refdecomentrio"/>
          <w:rFonts w:ascii="Times New Roman" w:hAnsi="Times New Roman" w:cs="Times New Roman"/>
          <w:sz w:val="24"/>
          <w:szCs w:val="24"/>
        </w:rPr>
        <w:commentReference w:id="14"/>
      </w:r>
      <w:commentRangeEnd w:id="15"/>
      <w:r w:rsidRPr="00F16B9C">
        <w:rPr>
          <w:rStyle w:val="Refdecomentrio"/>
          <w:rFonts w:ascii="Times New Roman" w:hAnsi="Times New Roman" w:cs="Times New Roman"/>
          <w:sz w:val="24"/>
          <w:szCs w:val="24"/>
        </w:rPr>
        <w:commentReference w:id="15"/>
      </w:r>
      <w:r w:rsidRPr="00F16B9C">
        <w:rPr>
          <w:rFonts w:ascii="Times New Roman" w:hAnsi="Times New Roman" w:cs="Times New Roman"/>
          <w:sz w:val="24"/>
          <w:szCs w:val="24"/>
        </w:rPr>
        <w:br w:type="page"/>
      </w:r>
    </w:p>
    <w:p w14:paraId="57AFD426" w14:textId="77777777" w:rsidR="00B44D7B" w:rsidRPr="00F16B9C" w:rsidRDefault="00B44D7B" w:rsidP="00237540">
      <w:pPr>
        <w:pStyle w:val="PargrafodaLista"/>
        <w:numPr>
          <w:ilvl w:val="0"/>
          <w:numId w:val="43"/>
        </w:numPr>
        <w:ind w:left="0" w:firstLine="709"/>
        <w:mirrorIndents/>
        <w:jc w:val="left"/>
        <w:outlineLvl w:val="0"/>
        <w:rPr>
          <w:rFonts w:ascii="Times New Roman" w:hAnsi="Times New Roman" w:cs="Times New Roman"/>
          <w:b/>
          <w:bCs/>
          <w:sz w:val="24"/>
          <w:szCs w:val="24"/>
        </w:rPr>
      </w:pPr>
      <w:bookmarkStart w:id="16" w:name="_Toc120825283"/>
      <w:r w:rsidRPr="00F16B9C">
        <w:rPr>
          <w:rFonts w:ascii="Times New Roman" w:hAnsi="Times New Roman" w:cs="Times New Roman"/>
          <w:b/>
          <w:bCs/>
          <w:sz w:val="24"/>
          <w:szCs w:val="24"/>
        </w:rPr>
        <w:lastRenderedPageBreak/>
        <w:t>Proposta de Trabalho</w:t>
      </w:r>
      <w:bookmarkEnd w:id="16"/>
    </w:p>
    <w:p w14:paraId="0F6AA6BA" w14:textId="77777777" w:rsidR="00B44D7B" w:rsidRPr="00F16B9C" w:rsidRDefault="00B44D7B" w:rsidP="00237540">
      <w:pPr>
        <w:pStyle w:val="PargrafodaLista"/>
        <w:numPr>
          <w:ilvl w:val="1"/>
          <w:numId w:val="43"/>
        </w:numPr>
        <w:ind w:left="0" w:firstLine="709"/>
        <w:mirrorIndents/>
        <w:jc w:val="left"/>
        <w:outlineLvl w:val="1"/>
        <w:rPr>
          <w:rFonts w:ascii="Times New Roman" w:hAnsi="Times New Roman" w:cs="Times New Roman"/>
          <w:sz w:val="24"/>
          <w:szCs w:val="24"/>
        </w:rPr>
      </w:pPr>
      <w:bookmarkStart w:id="17" w:name="_Toc120825284"/>
      <w:commentRangeStart w:id="18"/>
      <w:r w:rsidRPr="00F16B9C">
        <w:rPr>
          <w:rFonts w:ascii="Times New Roman" w:hAnsi="Times New Roman" w:cs="Times New Roman"/>
          <w:sz w:val="24"/>
          <w:szCs w:val="24"/>
        </w:rPr>
        <w:t>Método de Trabalho</w:t>
      </w:r>
      <w:bookmarkEnd w:id="17"/>
    </w:p>
    <w:p w14:paraId="098AD6C9" w14:textId="77777777" w:rsidR="00B44D7B" w:rsidRPr="00F16B9C" w:rsidRDefault="00B44D7B" w:rsidP="004A3F7D">
      <w:pPr>
        <w:contextualSpacing/>
        <w:mirrorIndents/>
        <w:jc w:val="left"/>
        <w:rPr>
          <w:rFonts w:ascii="Times New Roman" w:hAnsi="Times New Roman" w:cs="Times New Roman"/>
          <w:sz w:val="24"/>
          <w:szCs w:val="24"/>
        </w:rPr>
      </w:pPr>
      <w:commentRangeStart w:id="19"/>
      <w:r w:rsidRPr="00F16B9C">
        <w:rPr>
          <w:rFonts w:ascii="Times New Roman" w:hAnsi="Times New Roman" w:cs="Times New Roman"/>
          <w:sz w:val="24"/>
          <w:szCs w:val="24"/>
        </w:rPr>
        <w:t xml:space="preserve">O projeto foi desenvolvido sob a </w:t>
      </w:r>
      <w:commentRangeStart w:id="20"/>
      <w:commentRangeStart w:id="21"/>
      <w:r w:rsidRPr="00F16B9C">
        <w:rPr>
          <w:rFonts w:ascii="Times New Roman" w:hAnsi="Times New Roman" w:cs="Times New Roman"/>
          <w:sz w:val="24"/>
          <w:szCs w:val="24"/>
        </w:rPr>
        <w:t>ideia de Desenvolvimento Ágil e Iterativo</w:t>
      </w:r>
      <w:commentRangeEnd w:id="20"/>
      <w:r w:rsidRPr="00F16B9C">
        <w:rPr>
          <w:rStyle w:val="Refdecomentrio"/>
          <w:rFonts w:ascii="Times New Roman" w:hAnsi="Times New Roman" w:cs="Times New Roman"/>
          <w:sz w:val="24"/>
          <w:szCs w:val="24"/>
        </w:rPr>
        <w:commentReference w:id="20"/>
      </w:r>
      <w:commentRangeEnd w:id="21"/>
      <w:r w:rsidRPr="00F16B9C">
        <w:rPr>
          <w:rStyle w:val="Refdecomentrio"/>
          <w:rFonts w:ascii="Times New Roman" w:hAnsi="Times New Roman" w:cs="Times New Roman"/>
          <w:sz w:val="24"/>
          <w:szCs w:val="24"/>
        </w:rPr>
        <w:commentReference w:id="21"/>
      </w:r>
      <w:r w:rsidRPr="00F16B9C">
        <w:rPr>
          <w:rFonts w:ascii="Times New Roman" w:hAnsi="Times New Roman" w:cs="Times New Roman"/>
          <w:sz w:val="24"/>
          <w:szCs w:val="24"/>
        </w:rPr>
        <w:t>, o que anda de mãos dadas com o ciclo PDCA (Metodologia de desenvolvimento de projetos que observa um projeto em inúmeros ciclos compostos por 4 fases: ‘</w:t>
      </w:r>
      <w:proofErr w:type="spellStart"/>
      <w:r w:rsidRPr="00F16B9C">
        <w:rPr>
          <w:rFonts w:ascii="Times New Roman" w:hAnsi="Times New Roman" w:cs="Times New Roman"/>
          <w:sz w:val="24"/>
          <w:szCs w:val="24"/>
        </w:rPr>
        <w:t>Plan</w:t>
      </w:r>
      <w:proofErr w:type="spellEnd"/>
      <w:r w:rsidRPr="00F16B9C">
        <w:rPr>
          <w:rFonts w:ascii="Times New Roman" w:hAnsi="Times New Roman" w:cs="Times New Roman"/>
          <w:sz w:val="24"/>
          <w:szCs w:val="24"/>
        </w:rPr>
        <w:t>/Planejar’, ‘Do/Agir’, ‘</w:t>
      </w:r>
      <w:proofErr w:type="spellStart"/>
      <w:r w:rsidRPr="00F16B9C">
        <w:rPr>
          <w:rFonts w:ascii="Times New Roman" w:hAnsi="Times New Roman" w:cs="Times New Roman"/>
          <w:sz w:val="24"/>
          <w:szCs w:val="24"/>
        </w:rPr>
        <w:t>Check</w:t>
      </w:r>
      <w:proofErr w:type="spellEnd"/>
      <w:r w:rsidRPr="00F16B9C">
        <w:rPr>
          <w:rFonts w:ascii="Times New Roman" w:hAnsi="Times New Roman" w:cs="Times New Roman"/>
          <w:sz w:val="24"/>
          <w:szCs w:val="24"/>
        </w:rPr>
        <w:t>/Checar’, ‘</w:t>
      </w:r>
      <w:proofErr w:type="spellStart"/>
      <w:r w:rsidRPr="00F16B9C">
        <w:rPr>
          <w:rFonts w:ascii="Times New Roman" w:hAnsi="Times New Roman" w:cs="Times New Roman"/>
          <w:sz w:val="24"/>
          <w:szCs w:val="24"/>
        </w:rPr>
        <w:t>Act</w:t>
      </w:r>
      <w:proofErr w:type="spellEnd"/>
      <w:r w:rsidRPr="00F16B9C">
        <w:rPr>
          <w:rFonts w:ascii="Times New Roman" w:hAnsi="Times New Roman" w:cs="Times New Roman"/>
          <w:sz w:val="24"/>
          <w:szCs w:val="24"/>
        </w:rPr>
        <w:t xml:space="preserve">/Agir’), e por sua vez, quer dizer que o desenvolvimento </w:t>
      </w:r>
      <w:proofErr w:type="gramStart"/>
      <w:r w:rsidRPr="00F16B9C">
        <w:rPr>
          <w:rFonts w:ascii="Times New Roman" w:hAnsi="Times New Roman" w:cs="Times New Roman"/>
          <w:sz w:val="24"/>
          <w:szCs w:val="24"/>
        </w:rPr>
        <w:t>deu-se</w:t>
      </w:r>
      <w:proofErr w:type="gramEnd"/>
      <w:r w:rsidRPr="00F16B9C">
        <w:rPr>
          <w:rFonts w:ascii="Times New Roman" w:hAnsi="Times New Roman" w:cs="Times New Roman"/>
          <w:sz w:val="24"/>
          <w:szCs w:val="24"/>
        </w:rPr>
        <w:t xml:space="preserve"> em fases que olhadas mais de perto subdividem-se em 4 etapas cada, que são: Planejamento, Execução Checagem e Correção.</w:t>
      </w:r>
      <w:commentRangeEnd w:id="19"/>
      <w:r w:rsidRPr="00F16B9C">
        <w:rPr>
          <w:rStyle w:val="Refdecomentrio"/>
          <w:rFonts w:ascii="Times New Roman" w:hAnsi="Times New Roman" w:cs="Times New Roman"/>
          <w:sz w:val="24"/>
          <w:szCs w:val="24"/>
        </w:rPr>
        <w:commentReference w:id="19"/>
      </w:r>
    </w:p>
    <w:p w14:paraId="2E5E8CC0" w14:textId="77777777" w:rsidR="00B44D7B" w:rsidRPr="00F16B9C" w:rsidRDefault="00B44D7B" w:rsidP="004A3F7D">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Planejamento responsável pelo planejamento e definição das prioridades do que deveria ser desenvolvido, execução para executar o planejado, checagem para assegurar-se do progresso obtido e diagnosticar inconsistências, e por fim, a correção para corrigir o necessário.</w:t>
      </w:r>
    </w:p>
    <w:p w14:paraId="7C4A7046" w14:textId="77777777" w:rsidR="00B44D7B" w:rsidRPr="00F16B9C" w:rsidRDefault="00B44D7B" w:rsidP="004A3F7D">
      <w:pPr>
        <w:contextualSpacing/>
        <w:mirrorIndents/>
        <w:jc w:val="left"/>
        <w:rPr>
          <w:rFonts w:ascii="Times New Roman" w:hAnsi="Times New Roman" w:cs="Times New Roman"/>
          <w:color w:val="000000"/>
          <w:sz w:val="24"/>
          <w:szCs w:val="24"/>
        </w:rPr>
      </w:pPr>
      <w:r w:rsidRPr="00F16B9C">
        <w:rPr>
          <w:rFonts w:ascii="Times New Roman" w:hAnsi="Times New Roman" w:cs="Times New Roman"/>
          <w:sz w:val="24"/>
          <w:szCs w:val="24"/>
        </w:rPr>
        <w:t>E de forma um pouco mais específica, a metodologia Scrum se apresenta neste projeto, pois além dos já mencionados ciclos ou sprints, houveram as presenças dos seguintes papéis por parte do time: ‘</w:t>
      </w:r>
      <w:proofErr w:type="spellStart"/>
      <w:r w:rsidRPr="00F16B9C">
        <w:rPr>
          <w:rFonts w:ascii="Times New Roman" w:hAnsi="Times New Roman" w:cs="Times New Roman"/>
          <w:sz w:val="24"/>
          <w:szCs w:val="24"/>
        </w:rPr>
        <w:t>Product</w:t>
      </w:r>
      <w:proofErr w:type="spellEnd"/>
      <w:r w:rsidRPr="00F16B9C">
        <w:rPr>
          <w:rFonts w:ascii="Times New Roman" w:hAnsi="Times New Roman" w:cs="Times New Roman"/>
          <w:sz w:val="24"/>
          <w:szCs w:val="24"/>
        </w:rPr>
        <w:t xml:space="preserve"> </w:t>
      </w:r>
      <w:proofErr w:type="spellStart"/>
      <w:r w:rsidRPr="00F16B9C">
        <w:rPr>
          <w:rFonts w:ascii="Times New Roman" w:hAnsi="Times New Roman" w:cs="Times New Roman"/>
          <w:sz w:val="24"/>
          <w:szCs w:val="24"/>
        </w:rPr>
        <w:t>Owner</w:t>
      </w:r>
      <w:proofErr w:type="spellEnd"/>
      <w:r w:rsidRPr="00F16B9C">
        <w:rPr>
          <w:rFonts w:ascii="Times New Roman" w:hAnsi="Times New Roman" w:cs="Times New Roman"/>
          <w:sz w:val="24"/>
          <w:szCs w:val="24"/>
        </w:rPr>
        <w:t>’ representando a quem se destina este projeto, ‘Scrum Master’ papel que ocorreu de maneira mais diluída entre os participantes, fez presença tomando para si algumas responsabilidades e questões administrativas do projeto e defendendo o desenvolvimento, e ‘</w:t>
      </w:r>
      <w:proofErr w:type="spellStart"/>
      <w:r w:rsidRPr="00F16B9C">
        <w:rPr>
          <w:rFonts w:ascii="Times New Roman" w:hAnsi="Times New Roman" w:cs="Times New Roman"/>
          <w:sz w:val="24"/>
          <w:szCs w:val="24"/>
        </w:rPr>
        <w:t>Development</w:t>
      </w:r>
      <w:proofErr w:type="spellEnd"/>
      <w:r w:rsidRPr="00F16B9C">
        <w:rPr>
          <w:rFonts w:ascii="Times New Roman" w:hAnsi="Times New Roman" w:cs="Times New Roman"/>
          <w:sz w:val="24"/>
          <w:szCs w:val="24"/>
        </w:rPr>
        <w:t xml:space="preserve"> Team’ que por sua vez foram todos os atuantes no projeto.  </w:t>
      </w:r>
      <w:commentRangeEnd w:id="18"/>
      <w:r w:rsidRPr="00F16B9C">
        <w:rPr>
          <w:rStyle w:val="Refdecomentrio"/>
          <w:rFonts w:ascii="Times New Roman" w:hAnsi="Times New Roman" w:cs="Times New Roman"/>
          <w:sz w:val="24"/>
          <w:szCs w:val="24"/>
        </w:rPr>
        <w:commentReference w:id="18"/>
      </w:r>
    </w:p>
    <w:p w14:paraId="4EC2150E" w14:textId="77777777" w:rsidR="00B44D7B" w:rsidRPr="00F16B9C" w:rsidRDefault="00B44D7B" w:rsidP="00237540">
      <w:pPr>
        <w:pStyle w:val="PargrafodaLista"/>
        <w:numPr>
          <w:ilvl w:val="1"/>
          <w:numId w:val="43"/>
        </w:numPr>
        <w:ind w:left="0" w:firstLine="709"/>
        <w:mirrorIndents/>
        <w:jc w:val="left"/>
        <w:outlineLvl w:val="1"/>
        <w:rPr>
          <w:rFonts w:ascii="Times New Roman" w:hAnsi="Times New Roman" w:cs="Times New Roman"/>
          <w:color w:val="000000"/>
          <w:sz w:val="24"/>
          <w:szCs w:val="24"/>
        </w:rPr>
      </w:pPr>
      <w:bookmarkStart w:id="22" w:name="_Toc120825285"/>
      <w:r w:rsidRPr="00F16B9C">
        <w:rPr>
          <w:rFonts w:ascii="Times New Roman" w:hAnsi="Times New Roman" w:cs="Times New Roman"/>
          <w:color w:val="000000"/>
          <w:sz w:val="24"/>
          <w:szCs w:val="24"/>
        </w:rPr>
        <w:t>Ferramentas e Tecnologias Utilizadas</w:t>
      </w:r>
      <w:bookmarkEnd w:id="22"/>
    </w:p>
    <w:p w14:paraId="06AE9C05" w14:textId="77777777" w:rsidR="00B44D7B" w:rsidRPr="00F16B9C" w:rsidRDefault="00B44D7B" w:rsidP="004A3F7D">
      <w:pPr>
        <w:contextualSpacing/>
        <w:mirrorIndents/>
        <w:jc w:val="left"/>
        <w:rPr>
          <w:rFonts w:ascii="Times New Roman" w:hAnsi="Times New Roman" w:cs="Times New Roman"/>
          <w:color w:val="000000"/>
          <w:sz w:val="24"/>
          <w:szCs w:val="24"/>
        </w:rPr>
      </w:pPr>
      <w:commentRangeStart w:id="23"/>
      <w:r w:rsidRPr="00F16B9C">
        <w:rPr>
          <w:rFonts w:ascii="Times New Roman" w:hAnsi="Times New Roman" w:cs="Times New Roman"/>
          <w:color w:val="000000"/>
          <w:sz w:val="24"/>
          <w:szCs w:val="24"/>
        </w:rPr>
        <w:t>O projeto foi confeccionado pelas seguintes tecnologias:</w:t>
      </w:r>
      <w:commentRangeEnd w:id="23"/>
      <w:r w:rsidRPr="00F16B9C">
        <w:rPr>
          <w:rStyle w:val="Refdecomentrio"/>
          <w:rFonts w:ascii="Times New Roman" w:hAnsi="Times New Roman" w:cs="Times New Roman"/>
          <w:sz w:val="24"/>
          <w:szCs w:val="24"/>
        </w:rPr>
        <w:commentReference w:id="23"/>
      </w:r>
    </w:p>
    <w:p w14:paraId="73A42ECD" w14:textId="77777777" w:rsidR="00B44D7B" w:rsidRPr="00F16B9C" w:rsidRDefault="00B44D7B" w:rsidP="004A3F7D">
      <w:pPr>
        <w:keepNext/>
        <w:contextualSpacing/>
        <w:mirrorIndents/>
        <w:jc w:val="left"/>
        <w:rPr>
          <w:rFonts w:ascii="Times New Roman" w:hAnsi="Times New Roman" w:cs="Times New Roman"/>
          <w:color w:val="000000"/>
          <w:sz w:val="24"/>
          <w:szCs w:val="24"/>
        </w:rPr>
      </w:pPr>
      <w:r w:rsidRPr="00F16B9C">
        <w:rPr>
          <w:rFonts w:ascii="Times New Roman" w:hAnsi="Times New Roman" w:cs="Times New Roman"/>
          <w:b/>
          <w:bCs/>
          <w:color w:val="000000"/>
          <w:sz w:val="24"/>
          <w:szCs w:val="24"/>
        </w:rPr>
        <w:t>Java</w:t>
      </w:r>
      <w:r w:rsidRPr="00F16B9C">
        <w:rPr>
          <w:rFonts w:ascii="Times New Roman" w:hAnsi="Times New Roman" w:cs="Times New Roman"/>
          <w:color w:val="000000"/>
          <w:sz w:val="24"/>
          <w:szCs w:val="24"/>
        </w:rPr>
        <w:t>:</w:t>
      </w:r>
    </w:p>
    <w:p w14:paraId="7CA45725" w14:textId="6BF20948" w:rsidR="00B44D7B" w:rsidRPr="00F16B9C" w:rsidRDefault="00B44D7B" w:rsidP="004A3F7D">
      <w:pPr>
        <w:keepNext/>
        <w:contextualSpacing/>
        <w:mirrorIndents/>
        <w:jc w:val="left"/>
        <w:rPr>
          <w:rFonts w:ascii="Times New Roman" w:hAnsi="Times New Roman" w:cs="Times New Roman"/>
          <w:color w:val="000000"/>
          <w:sz w:val="24"/>
          <w:szCs w:val="24"/>
        </w:rPr>
      </w:pPr>
      <w:r w:rsidRPr="00F16B9C">
        <w:rPr>
          <w:rFonts w:ascii="Times New Roman" w:hAnsi="Times New Roman" w:cs="Times New Roman"/>
          <w:color w:val="000000"/>
          <w:sz w:val="24"/>
          <w:szCs w:val="24"/>
        </w:rPr>
        <w:t>Principal linguagem de desenvolvimento para codificar o CSID.</w:t>
      </w:r>
    </w:p>
    <w:p w14:paraId="47B01D34" w14:textId="09913DB9" w:rsidR="00B44D7B" w:rsidRPr="00F16B9C" w:rsidRDefault="00B44D7B" w:rsidP="004A3F7D">
      <w:pPr>
        <w:keepNext/>
        <w:contextualSpacing/>
        <w:mirrorIndents/>
        <w:jc w:val="left"/>
        <w:rPr>
          <w:rFonts w:ascii="Times New Roman" w:hAnsi="Times New Roman" w:cs="Times New Roman"/>
          <w:color w:val="000000"/>
          <w:sz w:val="24"/>
          <w:szCs w:val="24"/>
        </w:rPr>
      </w:pPr>
      <w:r w:rsidRPr="00F16B9C">
        <w:rPr>
          <w:rFonts w:ascii="Times New Roman" w:hAnsi="Times New Roman" w:cs="Times New Roman"/>
          <w:color w:val="000000"/>
          <w:sz w:val="24"/>
          <w:szCs w:val="24"/>
        </w:rPr>
        <w:t xml:space="preserve">“Java é uma linguagem de programação e plataforma de computação liberada pela primeira vez pela Sun Microsystems em 1995. De um início humilde, ela evoluiu para uma grande participação no mundo digital dos dias atuais, oferecendo a plataforma confiável na qual muitos serviços e aplicativos são desenvolvidos.” - </w:t>
      </w:r>
      <w:sdt>
        <w:sdtPr>
          <w:rPr>
            <w:rFonts w:ascii="Times New Roman" w:hAnsi="Times New Roman" w:cs="Times New Roman"/>
            <w:color w:val="000000"/>
            <w:sz w:val="24"/>
            <w:szCs w:val="24"/>
          </w:rPr>
          <w:id w:val="370045903"/>
          <w:citation/>
        </w:sdtPr>
        <w:sdtContent>
          <w:r w:rsidRPr="00F16B9C">
            <w:rPr>
              <w:rFonts w:ascii="Times New Roman" w:hAnsi="Times New Roman" w:cs="Times New Roman"/>
              <w:color w:val="000000"/>
              <w:sz w:val="24"/>
              <w:szCs w:val="24"/>
            </w:rPr>
            <w:fldChar w:fldCharType="begin"/>
          </w:r>
          <w:r w:rsidRPr="00F16B9C">
            <w:rPr>
              <w:rFonts w:ascii="Times New Roman" w:hAnsi="Times New Roman" w:cs="Times New Roman"/>
              <w:color w:val="000000"/>
              <w:sz w:val="24"/>
              <w:szCs w:val="24"/>
            </w:rPr>
            <w:instrText xml:space="preserve"> CITATION Oracle \l 1046 </w:instrText>
          </w:r>
          <w:r w:rsidRPr="00F16B9C">
            <w:rPr>
              <w:rFonts w:ascii="Times New Roman" w:hAnsi="Times New Roman" w:cs="Times New Roman"/>
              <w:color w:val="000000"/>
              <w:sz w:val="24"/>
              <w:szCs w:val="24"/>
            </w:rPr>
            <w:fldChar w:fldCharType="separate"/>
          </w:r>
          <w:r w:rsidR="00E66C75" w:rsidRPr="00F16B9C">
            <w:rPr>
              <w:rFonts w:ascii="Times New Roman" w:hAnsi="Times New Roman" w:cs="Times New Roman"/>
              <w:noProof/>
              <w:color w:val="000000"/>
              <w:sz w:val="24"/>
              <w:szCs w:val="24"/>
            </w:rPr>
            <w:t>(Oracle, 2022)</w:t>
          </w:r>
          <w:r w:rsidRPr="00F16B9C">
            <w:rPr>
              <w:rFonts w:ascii="Times New Roman" w:hAnsi="Times New Roman" w:cs="Times New Roman"/>
              <w:color w:val="000000"/>
              <w:sz w:val="24"/>
              <w:szCs w:val="24"/>
            </w:rPr>
            <w:fldChar w:fldCharType="end"/>
          </w:r>
        </w:sdtContent>
      </w:sdt>
    </w:p>
    <w:p w14:paraId="4A5D29FC" w14:textId="77777777" w:rsidR="00B44D7B" w:rsidRPr="00F16B9C" w:rsidRDefault="00B44D7B" w:rsidP="004A3F7D">
      <w:pPr>
        <w:keepNext/>
        <w:contextualSpacing/>
        <w:mirrorIndents/>
        <w:jc w:val="left"/>
        <w:rPr>
          <w:rFonts w:ascii="Times New Roman" w:hAnsi="Times New Roman" w:cs="Times New Roman"/>
          <w:sz w:val="24"/>
          <w:szCs w:val="24"/>
        </w:rPr>
      </w:pPr>
    </w:p>
    <w:p w14:paraId="73207712" w14:textId="12B4C079" w:rsidR="00B44D7B" w:rsidRPr="00F16B9C" w:rsidRDefault="00B44D7B" w:rsidP="004A3F7D">
      <w:pPr>
        <w:contextualSpacing/>
        <w:mirrorIndents/>
        <w:jc w:val="left"/>
        <w:rPr>
          <w:rFonts w:ascii="Times New Roman" w:hAnsi="Times New Roman" w:cs="Times New Roman"/>
          <w:sz w:val="24"/>
          <w:szCs w:val="24"/>
        </w:rPr>
      </w:pPr>
      <w:r w:rsidRPr="00F16B9C">
        <w:rPr>
          <w:rFonts w:ascii="Times New Roman" w:hAnsi="Times New Roman" w:cs="Times New Roman"/>
          <w:b/>
          <w:bCs/>
          <w:color w:val="000000"/>
          <w:sz w:val="24"/>
          <w:szCs w:val="24"/>
        </w:rPr>
        <w:t>MySQL</w:t>
      </w:r>
      <w:r w:rsidRPr="00F16B9C">
        <w:rPr>
          <w:rFonts w:ascii="Times New Roman" w:hAnsi="Times New Roman" w:cs="Times New Roman"/>
          <w:color w:val="000000"/>
          <w:sz w:val="24"/>
          <w:szCs w:val="24"/>
        </w:rPr>
        <w:t>:</w:t>
      </w:r>
    </w:p>
    <w:p w14:paraId="3F84D52A" w14:textId="3B48A4DE" w:rsidR="00B44D7B" w:rsidRPr="00F16B9C" w:rsidRDefault="00B44D7B" w:rsidP="004A3F7D">
      <w:pPr>
        <w:contextualSpacing/>
        <w:mirrorIndents/>
        <w:jc w:val="left"/>
        <w:rPr>
          <w:rFonts w:ascii="Times New Roman" w:hAnsi="Times New Roman" w:cs="Times New Roman"/>
          <w:sz w:val="24"/>
          <w:szCs w:val="24"/>
        </w:rPr>
      </w:pPr>
      <w:r w:rsidRPr="00F16B9C">
        <w:rPr>
          <w:rFonts w:ascii="Times New Roman" w:hAnsi="Times New Roman" w:cs="Times New Roman"/>
          <w:color w:val="000000"/>
          <w:sz w:val="24"/>
          <w:szCs w:val="24"/>
        </w:rPr>
        <w:t>Banco de dados escolhido para hospedar os dados do CSID. Em adendo o “MySQL Workbench” é o Sistema Gerenciador de Banco de Dados recomendado para o manuseio prático da base de dados.</w:t>
      </w:r>
    </w:p>
    <w:p w14:paraId="65F28E30" w14:textId="77777777" w:rsidR="00B44D7B" w:rsidRPr="00F16B9C" w:rsidRDefault="00B44D7B" w:rsidP="004A3F7D">
      <w:pPr>
        <w:contextualSpacing/>
        <w:mirrorIndents/>
        <w:jc w:val="left"/>
        <w:rPr>
          <w:rFonts w:ascii="Times New Roman" w:hAnsi="Times New Roman" w:cs="Times New Roman"/>
          <w:color w:val="000000"/>
          <w:sz w:val="24"/>
          <w:szCs w:val="24"/>
        </w:rPr>
      </w:pPr>
      <w:r w:rsidRPr="00F16B9C">
        <w:rPr>
          <w:rFonts w:ascii="Times New Roman" w:hAnsi="Times New Roman" w:cs="Times New Roman"/>
          <w:b/>
          <w:bCs/>
          <w:color w:val="000000"/>
          <w:sz w:val="24"/>
          <w:szCs w:val="24"/>
        </w:rPr>
        <w:lastRenderedPageBreak/>
        <w:t>NetBeans</w:t>
      </w:r>
      <w:r w:rsidRPr="00F16B9C">
        <w:rPr>
          <w:rFonts w:ascii="Times New Roman" w:hAnsi="Times New Roman" w:cs="Times New Roman"/>
          <w:color w:val="000000"/>
          <w:sz w:val="24"/>
          <w:szCs w:val="24"/>
        </w:rPr>
        <w:t>:</w:t>
      </w:r>
    </w:p>
    <w:p w14:paraId="2545B0CA" w14:textId="6CE9BA5A" w:rsidR="00B44D7B" w:rsidRPr="00F16B9C" w:rsidRDefault="00B44D7B" w:rsidP="004A3F7D">
      <w:pPr>
        <w:contextualSpacing/>
        <w:mirrorIndents/>
        <w:jc w:val="left"/>
        <w:rPr>
          <w:rFonts w:ascii="Times New Roman" w:hAnsi="Times New Roman" w:cs="Times New Roman"/>
          <w:sz w:val="24"/>
          <w:szCs w:val="24"/>
        </w:rPr>
      </w:pPr>
      <w:r w:rsidRPr="00F16B9C">
        <w:rPr>
          <w:rFonts w:ascii="Times New Roman" w:hAnsi="Times New Roman" w:cs="Times New Roman"/>
          <w:color w:val="000000"/>
          <w:sz w:val="24"/>
          <w:szCs w:val="24"/>
        </w:rPr>
        <w:t>Ambiente de Desenvolvimento escolhido para desenvolver o projeto físico.</w:t>
      </w:r>
    </w:p>
    <w:p w14:paraId="7D9BF7B1" w14:textId="5C3BFB26" w:rsidR="00B44D7B" w:rsidRPr="00F16B9C" w:rsidRDefault="00B44D7B" w:rsidP="004A3F7D">
      <w:pPr>
        <w:contextualSpacing/>
        <w:mirrorIndents/>
        <w:jc w:val="left"/>
        <w:rPr>
          <w:rFonts w:ascii="Times New Roman" w:hAnsi="Times New Roman" w:cs="Times New Roman"/>
          <w:color w:val="000000"/>
          <w:sz w:val="24"/>
          <w:szCs w:val="24"/>
        </w:rPr>
      </w:pPr>
      <w:r w:rsidRPr="00F16B9C">
        <w:rPr>
          <w:rFonts w:ascii="Times New Roman" w:hAnsi="Times New Roman" w:cs="Times New Roman"/>
          <w:sz w:val="24"/>
          <w:szCs w:val="24"/>
        </w:rPr>
        <w:t>“</w:t>
      </w:r>
      <w:r w:rsidRPr="00F16B9C">
        <w:rPr>
          <w:rFonts w:ascii="Times New Roman" w:hAnsi="Times New Roman" w:cs="Times New Roman"/>
          <w:color w:val="000000"/>
          <w:sz w:val="24"/>
          <w:szCs w:val="24"/>
        </w:rPr>
        <w:t>O NetBeans IDE é um ambiente de desenvolvimento integrado de código aberto e gratuito para desenvolvimento de aplicativos nos sistemas operacionais Windows, Mac, Linux e Solaris.” -</w:t>
      </w:r>
      <w:sdt>
        <w:sdtPr>
          <w:rPr>
            <w:rFonts w:ascii="Times New Roman" w:hAnsi="Times New Roman" w:cs="Times New Roman"/>
            <w:color w:val="000000"/>
            <w:sz w:val="24"/>
            <w:szCs w:val="24"/>
          </w:rPr>
          <w:id w:val="-930123584"/>
          <w:citation/>
        </w:sdtPr>
        <w:sdtContent>
          <w:r w:rsidRPr="00F16B9C">
            <w:rPr>
              <w:rFonts w:ascii="Times New Roman" w:hAnsi="Times New Roman" w:cs="Times New Roman"/>
              <w:color w:val="000000"/>
              <w:sz w:val="24"/>
              <w:szCs w:val="24"/>
            </w:rPr>
            <w:fldChar w:fldCharType="begin"/>
          </w:r>
          <w:r w:rsidRPr="00F16B9C">
            <w:rPr>
              <w:rFonts w:ascii="Times New Roman" w:hAnsi="Times New Roman" w:cs="Times New Roman"/>
              <w:color w:val="000000"/>
              <w:sz w:val="24"/>
              <w:szCs w:val="24"/>
            </w:rPr>
            <w:instrText xml:space="preserve"> CITATION Orac22 \l 1046 </w:instrText>
          </w:r>
          <w:r w:rsidRPr="00F16B9C">
            <w:rPr>
              <w:rFonts w:ascii="Times New Roman" w:hAnsi="Times New Roman" w:cs="Times New Roman"/>
              <w:color w:val="000000"/>
              <w:sz w:val="24"/>
              <w:szCs w:val="24"/>
            </w:rPr>
            <w:fldChar w:fldCharType="separate"/>
          </w:r>
          <w:r w:rsidR="00E66C75" w:rsidRPr="00F16B9C">
            <w:rPr>
              <w:rFonts w:ascii="Times New Roman" w:hAnsi="Times New Roman" w:cs="Times New Roman"/>
              <w:noProof/>
              <w:color w:val="000000"/>
              <w:sz w:val="24"/>
              <w:szCs w:val="24"/>
            </w:rPr>
            <w:t xml:space="preserve"> (Oracle, 2022)</w:t>
          </w:r>
          <w:r w:rsidRPr="00F16B9C">
            <w:rPr>
              <w:rFonts w:ascii="Times New Roman" w:hAnsi="Times New Roman" w:cs="Times New Roman"/>
              <w:color w:val="000000"/>
              <w:sz w:val="24"/>
              <w:szCs w:val="24"/>
            </w:rPr>
            <w:fldChar w:fldCharType="end"/>
          </w:r>
        </w:sdtContent>
      </w:sdt>
    </w:p>
    <w:p w14:paraId="637A37FC" w14:textId="77777777" w:rsidR="00B44D7B" w:rsidRPr="00F16B9C" w:rsidRDefault="00B44D7B" w:rsidP="004A3F7D">
      <w:pPr>
        <w:contextualSpacing/>
        <w:mirrorIndents/>
        <w:jc w:val="left"/>
        <w:rPr>
          <w:rFonts w:ascii="Times New Roman" w:hAnsi="Times New Roman" w:cs="Times New Roman"/>
          <w:color w:val="000000"/>
          <w:sz w:val="24"/>
          <w:szCs w:val="24"/>
        </w:rPr>
      </w:pPr>
      <w:r w:rsidRPr="00F16B9C">
        <w:rPr>
          <w:rFonts w:ascii="Times New Roman" w:hAnsi="Times New Roman" w:cs="Times New Roman"/>
          <w:b/>
          <w:bCs/>
          <w:color w:val="000000"/>
          <w:sz w:val="24"/>
          <w:szCs w:val="24"/>
        </w:rPr>
        <w:t>Pacote Office</w:t>
      </w:r>
      <w:r w:rsidRPr="00F16B9C">
        <w:rPr>
          <w:rFonts w:ascii="Times New Roman" w:hAnsi="Times New Roman" w:cs="Times New Roman"/>
          <w:color w:val="000000"/>
          <w:sz w:val="24"/>
          <w:szCs w:val="24"/>
        </w:rPr>
        <w:t>:</w:t>
      </w:r>
    </w:p>
    <w:p w14:paraId="62C2B3F5" w14:textId="77777777" w:rsidR="00B44D7B" w:rsidRPr="00F16B9C" w:rsidRDefault="00B44D7B" w:rsidP="004A3F7D">
      <w:pPr>
        <w:contextualSpacing/>
        <w:mirrorIndents/>
        <w:jc w:val="left"/>
        <w:rPr>
          <w:rFonts w:ascii="Times New Roman" w:hAnsi="Times New Roman" w:cs="Times New Roman"/>
          <w:sz w:val="24"/>
          <w:szCs w:val="24"/>
        </w:rPr>
      </w:pPr>
      <w:r w:rsidRPr="00F16B9C">
        <w:rPr>
          <w:rFonts w:ascii="Times New Roman" w:hAnsi="Times New Roman" w:cs="Times New Roman"/>
          <w:color w:val="000000"/>
          <w:sz w:val="24"/>
          <w:szCs w:val="24"/>
        </w:rPr>
        <w:t>Conjunto de ferramentas utilizadas para confeccionar a parte documental do projeto.</w:t>
      </w:r>
    </w:p>
    <w:p w14:paraId="627EB00B" w14:textId="77777777" w:rsidR="00B44D7B" w:rsidRPr="00F16B9C" w:rsidRDefault="00B44D7B" w:rsidP="006172DE">
      <w:pPr>
        <w:contextualSpacing/>
        <w:mirrorIndents/>
        <w:jc w:val="both"/>
        <w:rPr>
          <w:rFonts w:ascii="Times New Roman" w:hAnsi="Times New Roman" w:cs="Times New Roman"/>
          <w:color w:val="000000"/>
          <w:sz w:val="24"/>
          <w:szCs w:val="24"/>
        </w:rPr>
      </w:pPr>
      <w:proofErr w:type="spellStart"/>
      <w:r w:rsidRPr="00F16B9C">
        <w:rPr>
          <w:rFonts w:ascii="Times New Roman" w:hAnsi="Times New Roman" w:cs="Times New Roman"/>
          <w:b/>
          <w:bCs/>
          <w:color w:val="000000"/>
          <w:sz w:val="24"/>
          <w:szCs w:val="24"/>
        </w:rPr>
        <w:t>Astah</w:t>
      </w:r>
      <w:proofErr w:type="spellEnd"/>
      <w:r w:rsidRPr="00F16B9C">
        <w:rPr>
          <w:rFonts w:ascii="Times New Roman" w:hAnsi="Times New Roman" w:cs="Times New Roman"/>
          <w:color w:val="000000"/>
          <w:sz w:val="24"/>
          <w:szCs w:val="24"/>
        </w:rPr>
        <w:t>:</w:t>
      </w:r>
    </w:p>
    <w:p w14:paraId="3134815F" w14:textId="77777777" w:rsidR="00B44D7B" w:rsidRPr="00F16B9C" w:rsidRDefault="00B44D7B" w:rsidP="004A3F7D">
      <w:pPr>
        <w:contextualSpacing/>
        <w:mirrorIndents/>
        <w:jc w:val="left"/>
        <w:rPr>
          <w:rFonts w:ascii="Times New Roman" w:hAnsi="Times New Roman" w:cs="Times New Roman"/>
          <w:sz w:val="24"/>
          <w:szCs w:val="24"/>
        </w:rPr>
      </w:pPr>
      <w:r w:rsidRPr="00F16B9C">
        <w:rPr>
          <w:rFonts w:ascii="Times New Roman" w:hAnsi="Times New Roman" w:cs="Times New Roman"/>
          <w:color w:val="000000"/>
          <w:sz w:val="24"/>
          <w:szCs w:val="24"/>
        </w:rPr>
        <w:t>Ferramenta para representação gráfica em acordo com normas UML.</w:t>
      </w:r>
    </w:p>
    <w:p w14:paraId="4653D827" w14:textId="77777777" w:rsidR="00B44D7B" w:rsidRPr="00F16B9C" w:rsidRDefault="00B44D7B" w:rsidP="00237540">
      <w:pPr>
        <w:pStyle w:val="PargrafodaLista"/>
        <w:numPr>
          <w:ilvl w:val="1"/>
          <w:numId w:val="43"/>
        </w:numPr>
        <w:ind w:left="0" w:firstLine="709"/>
        <w:mirrorIndents/>
        <w:jc w:val="left"/>
        <w:outlineLvl w:val="1"/>
        <w:rPr>
          <w:rFonts w:ascii="Times New Roman" w:hAnsi="Times New Roman" w:cs="Times New Roman"/>
          <w:color w:val="000000"/>
          <w:sz w:val="24"/>
          <w:szCs w:val="24"/>
        </w:rPr>
      </w:pPr>
      <w:bookmarkStart w:id="24" w:name="_Toc120825286"/>
      <w:r w:rsidRPr="00F16B9C">
        <w:rPr>
          <w:rFonts w:ascii="Times New Roman" w:hAnsi="Times New Roman" w:cs="Times New Roman"/>
          <w:color w:val="000000"/>
          <w:sz w:val="24"/>
          <w:szCs w:val="24"/>
        </w:rPr>
        <w:t>Previsão de Alocação de Recursos</w:t>
      </w:r>
      <w:bookmarkEnd w:id="24"/>
    </w:p>
    <w:p w14:paraId="19982451" w14:textId="77777777" w:rsidR="00B44D7B" w:rsidRPr="00F16B9C" w:rsidRDefault="00B44D7B" w:rsidP="004A3F7D">
      <w:pPr>
        <w:contextualSpacing/>
        <w:mirrorIndents/>
        <w:jc w:val="left"/>
        <w:rPr>
          <w:rFonts w:ascii="Times New Roman" w:hAnsi="Times New Roman" w:cs="Times New Roman"/>
          <w:color w:val="000000"/>
          <w:sz w:val="24"/>
          <w:szCs w:val="24"/>
        </w:rPr>
      </w:pPr>
      <w:r w:rsidRPr="00F16B9C">
        <w:rPr>
          <w:rFonts w:ascii="Times New Roman" w:hAnsi="Times New Roman" w:cs="Times New Roman"/>
          <w:sz w:val="24"/>
          <w:szCs w:val="24"/>
        </w:rPr>
        <w:t xml:space="preserve">A previsão de despesas foi embasada nos recursos mínimos utilizados na execução deste projeto. Considera-se Computador em R$2,500.00 tomando como parâmetro Notebooks e computadores atuais com configurações desejáveis para a boa execução das ferramentas acima mencionadas. Outros recursos foram utilizados, mas em versões gratuitas, portanto não constam como despesas. Dados detalhados na </w:t>
      </w:r>
      <w:r w:rsidRPr="00F16B9C">
        <w:rPr>
          <w:rFonts w:ascii="Times New Roman" w:hAnsi="Times New Roman" w:cs="Times New Roman"/>
          <w:i/>
          <w:iCs/>
          <w:sz w:val="24"/>
          <w:szCs w:val="24"/>
        </w:rPr>
        <w:t>‘Tabela 1 Alocação de Recursos 1’</w:t>
      </w:r>
    </w:p>
    <w:tbl>
      <w:tblPr>
        <w:tblW w:w="8574" w:type="dxa"/>
        <w:jc w:val="center"/>
        <w:tblCellMar>
          <w:top w:w="15" w:type="dxa"/>
          <w:left w:w="70" w:type="dxa"/>
          <w:bottom w:w="15" w:type="dxa"/>
          <w:right w:w="70" w:type="dxa"/>
        </w:tblCellMar>
        <w:tblLook w:val="04A0" w:firstRow="1" w:lastRow="0" w:firstColumn="1" w:lastColumn="0" w:noHBand="0" w:noVBand="1"/>
      </w:tblPr>
      <w:tblGrid>
        <w:gridCol w:w="2694"/>
        <w:gridCol w:w="2585"/>
        <w:gridCol w:w="969"/>
        <w:gridCol w:w="24"/>
        <w:gridCol w:w="2302"/>
      </w:tblGrid>
      <w:tr w:rsidR="00B44D7B" w:rsidRPr="00F16B9C" w14:paraId="4D5ADDDB" w14:textId="77777777" w:rsidTr="00E30929">
        <w:trPr>
          <w:trHeight w:val="300"/>
          <w:jc w:val="center"/>
        </w:trPr>
        <w:tc>
          <w:tcPr>
            <w:tcW w:w="2694" w:type="dxa"/>
            <w:tcBorders>
              <w:top w:val="nil"/>
              <w:left w:val="nil"/>
              <w:bottom w:val="single" w:sz="4" w:space="0" w:color="000000"/>
              <w:right w:val="single" w:sz="4" w:space="0" w:color="000000"/>
            </w:tcBorders>
            <w:shd w:val="clear" w:color="000000" w:fill="E7E6E6"/>
            <w:noWrap/>
            <w:vAlign w:val="bottom"/>
            <w:hideMark/>
          </w:tcPr>
          <w:p w14:paraId="7CB5EA39" w14:textId="77777777" w:rsidR="00B44D7B" w:rsidRPr="00F16B9C" w:rsidRDefault="00B44D7B" w:rsidP="00F16B9C">
            <w:pPr>
              <w:contextualSpacing/>
              <w:mirrorIndents/>
              <w:rPr>
                <w:rFonts w:ascii="Times New Roman" w:eastAsia="Times New Roman" w:hAnsi="Times New Roman" w:cs="Times New Roman"/>
                <w:b/>
                <w:bCs/>
                <w:color w:val="000000"/>
                <w:sz w:val="24"/>
                <w:szCs w:val="24"/>
              </w:rPr>
            </w:pPr>
            <w:r w:rsidRPr="00F16B9C">
              <w:rPr>
                <w:rFonts w:ascii="Times New Roman" w:eastAsia="Times New Roman" w:hAnsi="Times New Roman" w:cs="Times New Roman"/>
                <w:b/>
                <w:bCs/>
                <w:color w:val="000000"/>
                <w:sz w:val="24"/>
                <w:szCs w:val="24"/>
              </w:rPr>
              <w:t>Recurso</w:t>
            </w:r>
          </w:p>
        </w:tc>
        <w:tc>
          <w:tcPr>
            <w:tcW w:w="2585" w:type="dxa"/>
            <w:tcBorders>
              <w:top w:val="nil"/>
              <w:left w:val="single" w:sz="4" w:space="0" w:color="000000"/>
              <w:bottom w:val="single" w:sz="4" w:space="0" w:color="000000"/>
              <w:right w:val="single" w:sz="4" w:space="0" w:color="000000"/>
            </w:tcBorders>
            <w:shd w:val="clear" w:color="000000" w:fill="E7E6E6"/>
            <w:noWrap/>
            <w:vAlign w:val="bottom"/>
            <w:hideMark/>
          </w:tcPr>
          <w:p w14:paraId="69E792C0" w14:textId="77777777" w:rsidR="00B44D7B" w:rsidRPr="00F16B9C" w:rsidRDefault="00B44D7B" w:rsidP="00F16B9C">
            <w:pPr>
              <w:contextualSpacing/>
              <w:mirrorIndents/>
              <w:rPr>
                <w:rFonts w:ascii="Times New Roman" w:eastAsia="Times New Roman" w:hAnsi="Times New Roman" w:cs="Times New Roman"/>
                <w:b/>
                <w:bCs/>
                <w:color w:val="000000"/>
                <w:sz w:val="24"/>
                <w:szCs w:val="24"/>
              </w:rPr>
            </w:pPr>
            <w:r w:rsidRPr="00F16B9C">
              <w:rPr>
                <w:rFonts w:ascii="Times New Roman" w:eastAsia="Times New Roman" w:hAnsi="Times New Roman" w:cs="Times New Roman"/>
                <w:b/>
                <w:bCs/>
                <w:color w:val="000000"/>
                <w:sz w:val="24"/>
                <w:szCs w:val="24"/>
              </w:rPr>
              <w:t>Valor Unitário</w:t>
            </w:r>
          </w:p>
        </w:tc>
        <w:tc>
          <w:tcPr>
            <w:tcW w:w="993" w:type="dxa"/>
            <w:gridSpan w:val="2"/>
            <w:tcBorders>
              <w:top w:val="nil"/>
              <w:left w:val="single" w:sz="4" w:space="0" w:color="000000"/>
              <w:bottom w:val="single" w:sz="4" w:space="0" w:color="000000"/>
              <w:right w:val="single" w:sz="4" w:space="0" w:color="000000"/>
            </w:tcBorders>
            <w:shd w:val="clear" w:color="000000" w:fill="E7E6E6"/>
            <w:noWrap/>
            <w:vAlign w:val="bottom"/>
            <w:hideMark/>
          </w:tcPr>
          <w:p w14:paraId="73F5CE4D" w14:textId="77777777" w:rsidR="00B44D7B" w:rsidRPr="00F16B9C" w:rsidRDefault="00B44D7B" w:rsidP="00E30929">
            <w:pPr>
              <w:ind w:left="-409"/>
              <w:contextualSpacing/>
              <w:mirrorIndents/>
              <w:rPr>
                <w:rFonts w:ascii="Times New Roman" w:eastAsia="Times New Roman" w:hAnsi="Times New Roman" w:cs="Times New Roman"/>
                <w:b/>
                <w:bCs/>
                <w:color w:val="000000"/>
                <w:sz w:val="24"/>
                <w:szCs w:val="24"/>
              </w:rPr>
            </w:pPr>
            <w:proofErr w:type="spellStart"/>
            <w:r w:rsidRPr="00F16B9C">
              <w:rPr>
                <w:rFonts w:ascii="Times New Roman" w:eastAsia="Times New Roman" w:hAnsi="Times New Roman" w:cs="Times New Roman"/>
                <w:b/>
                <w:bCs/>
                <w:color w:val="000000"/>
                <w:sz w:val="24"/>
                <w:szCs w:val="24"/>
              </w:rPr>
              <w:t>Qtd</w:t>
            </w:r>
            <w:proofErr w:type="spellEnd"/>
          </w:p>
        </w:tc>
        <w:tc>
          <w:tcPr>
            <w:tcW w:w="2302" w:type="dxa"/>
            <w:tcBorders>
              <w:top w:val="nil"/>
              <w:left w:val="single" w:sz="4" w:space="0" w:color="000000"/>
              <w:bottom w:val="single" w:sz="4" w:space="0" w:color="000000"/>
              <w:right w:val="nil"/>
            </w:tcBorders>
            <w:shd w:val="clear" w:color="000000" w:fill="E7E6E6"/>
            <w:noWrap/>
            <w:vAlign w:val="bottom"/>
            <w:hideMark/>
          </w:tcPr>
          <w:p w14:paraId="37F85829" w14:textId="77777777" w:rsidR="00B44D7B" w:rsidRPr="00F16B9C" w:rsidRDefault="00B44D7B" w:rsidP="00F16B9C">
            <w:pPr>
              <w:contextualSpacing/>
              <w:mirrorIndents/>
              <w:rPr>
                <w:rFonts w:ascii="Times New Roman" w:eastAsia="Times New Roman" w:hAnsi="Times New Roman" w:cs="Times New Roman"/>
                <w:b/>
                <w:bCs/>
                <w:color w:val="000000"/>
                <w:sz w:val="24"/>
                <w:szCs w:val="24"/>
              </w:rPr>
            </w:pPr>
            <w:r w:rsidRPr="00F16B9C">
              <w:rPr>
                <w:rFonts w:ascii="Times New Roman" w:eastAsia="Times New Roman" w:hAnsi="Times New Roman" w:cs="Times New Roman"/>
                <w:b/>
                <w:bCs/>
                <w:color w:val="000000"/>
                <w:sz w:val="24"/>
                <w:szCs w:val="24"/>
              </w:rPr>
              <w:t>Valor Total</w:t>
            </w:r>
          </w:p>
        </w:tc>
      </w:tr>
      <w:tr w:rsidR="00B44D7B" w:rsidRPr="00F16B9C" w14:paraId="52EDAC1D" w14:textId="77777777" w:rsidTr="00E30929">
        <w:trPr>
          <w:trHeight w:val="300"/>
          <w:jc w:val="center"/>
        </w:trPr>
        <w:tc>
          <w:tcPr>
            <w:tcW w:w="2694" w:type="dxa"/>
            <w:tcBorders>
              <w:top w:val="nil"/>
              <w:left w:val="nil"/>
              <w:bottom w:val="nil"/>
              <w:right w:val="single" w:sz="4" w:space="0" w:color="000000"/>
            </w:tcBorders>
            <w:noWrap/>
            <w:vAlign w:val="bottom"/>
            <w:hideMark/>
          </w:tcPr>
          <w:p w14:paraId="31FE06E8"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Desenvolvedor</w:t>
            </w:r>
          </w:p>
        </w:tc>
        <w:tc>
          <w:tcPr>
            <w:tcW w:w="2585" w:type="dxa"/>
            <w:tcBorders>
              <w:top w:val="nil"/>
              <w:left w:val="single" w:sz="4" w:space="0" w:color="000000"/>
              <w:bottom w:val="nil"/>
              <w:right w:val="single" w:sz="4" w:space="0" w:color="000000"/>
            </w:tcBorders>
            <w:noWrap/>
            <w:vAlign w:val="bottom"/>
            <w:hideMark/>
          </w:tcPr>
          <w:p w14:paraId="795BBEC8"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R$ 3,000.00</w:t>
            </w:r>
          </w:p>
        </w:tc>
        <w:tc>
          <w:tcPr>
            <w:tcW w:w="969" w:type="dxa"/>
            <w:tcBorders>
              <w:top w:val="nil"/>
              <w:left w:val="single" w:sz="4" w:space="0" w:color="000000"/>
              <w:bottom w:val="nil"/>
              <w:right w:val="single" w:sz="4" w:space="0" w:color="000000"/>
            </w:tcBorders>
            <w:noWrap/>
            <w:vAlign w:val="center"/>
            <w:hideMark/>
          </w:tcPr>
          <w:p w14:paraId="4FB2E9F4"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2</w:t>
            </w:r>
          </w:p>
        </w:tc>
        <w:tc>
          <w:tcPr>
            <w:tcW w:w="2326" w:type="dxa"/>
            <w:gridSpan w:val="2"/>
            <w:tcBorders>
              <w:top w:val="nil"/>
              <w:left w:val="single" w:sz="4" w:space="0" w:color="000000"/>
              <w:bottom w:val="nil"/>
              <w:right w:val="nil"/>
            </w:tcBorders>
            <w:noWrap/>
            <w:vAlign w:val="bottom"/>
            <w:hideMark/>
          </w:tcPr>
          <w:p w14:paraId="1DC613AE"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R$ 6,000.00</w:t>
            </w:r>
          </w:p>
        </w:tc>
      </w:tr>
      <w:tr w:rsidR="00B44D7B" w:rsidRPr="00F16B9C" w14:paraId="7FA1FC33" w14:textId="77777777" w:rsidTr="00E30929">
        <w:trPr>
          <w:trHeight w:val="300"/>
          <w:jc w:val="center"/>
        </w:trPr>
        <w:tc>
          <w:tcPr>
            <w:tcW w:w="2694" w:type="dxa"/>
            <w:tcBorders>
              <w:top w:val="nil"/>
              <w:left w:val="nil"/>
              <w:bottom w:val="nil"/>
              <w:right w:val="single" w:sz="4" w:space="0" w:color="000000"/>
            </w:tcBorders>
            <w:noWrap/>
            <w:vAlign w:val="bottom"/>
            <w:hideMark/>
          </w:tcPr>
          <w:p w14:paraId="02F0AD54"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Computador</w:t>
            </w:r>
          </w:p>
        </w:tc>
        <w:tc>
          <w:tcPr>
            <w:tcW w:w="2585" w:type="dxa"/>
            <w:tcBorders>
              <w:top w:val="nil"/>
              <w:left w:val="single" w:sz="4" w:space="0" w:color="000000"/>
              <w:bottom w:val="nil"/>
              <w:right w:val="single" w:sz="4" w:space="0" w:color="000000"/>
            </w:tcBorders>
            <w:noWrap/>
            <w:vAlign w:val="bottom"/>
            <w:hideMark/>
          </w:tcPr>
          <w:p w14:paraId="66362C5B"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R$ 2,500.00</w:t>
            </w:r>
          </w:p>
        </w:tc>
        <w:tc>
          <w:tcPr>
            <w:tcW w:w="969" w:type="dxa"/>
            <w:tcBorders>
              <w:top w:val="nil"/>
              <w:left w:val="single" w:sz="4" w:space="0" w:color="000000"/>
              <w:bottom w:val="nil"/>
              <w:right w:val="single" w:sz="4" w:space="0" w:color="000000"/>
            </w:tcBorders>
            <w:noWrap/>
            <w:vAlign w:val="center"/>
            <w:hideMark/>
          </w:tcPr>
          <w:p w14:paraId="47508BC8"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2</w:t>
            </w:r>
          </w:p>
        </w:tc>
        <w:tc>
          <w:tcPr>
            <w:tcW w:w="2326" w:type="dxa"/>
            <w:gridSpan w:val="2"/>
            <w:tcBorders>
              <w:top w:val="nil"/>
              <w:left w:val="single" w:sz="4" w:space="0" w:color="000000"/>
              <w:bottom w:val="nil"/>
              <w:right w:val="nil"/>
            </w:tcBorders>
            <w:noWrap/>
            <w:vAlign w:val="bottom"/>
            <w:hideMark/>
          </w:tcPr>
          <w:p w14:paraId="780F57A3"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R$ 5,000.00</w:t>
            </w:r>
          </w:p>
        </w:tc>
      </w:tr>
      <w:tr w:rsidR="00B44D7B" w:rsidRPr="00F16B9C" w14:paraId="52760A84" w14:textId="77777777" w:rsidTr="00E30929">
        <w:trPr>
          <w:trHeight w:val="300"/>
          <w:jc w:val="center"/>
        </w:trPr>
        <w:tc>
          <w:tcPr>
            <w:tcW w:w="2694" w:type="dxa"/>
            <w:tcBorders>
              <w:top w:val="nil"/>
              <w:left w:val="nil"/>
              <w:bottom w:val="nil"/>
              <w:right w:val="single" w:sz="4" w:space="0" w:color="000000"/>
            </w:tcBorders>
            <w:noWrap/>
            <w:vAlign w:val="bottom"/>
            <w:hideMark/>
          </w:tcPr>
          <w:p w14:paraId="045537A1"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Internet/mês</w:t>
            </w:r>
          </w:p>
        </w:tc>
        <w:tc>
          <w:tcPr>
            <w:tcW w:w="2585" w:type="dxa"/>
            <w:tcBorders>
              <w:top w:val="nil"/>
              <w:left w:val="single" w:sz="4" w:space="0" w:color="000000"/>
              <w:bottom w:val="nil"/>
              <w:right w:val="single" w:sz="4" w:space="0" w:color="000000"/>
            </w:tcBorders>
            <w:noWrap/>
            <w:vAlign w:val="bottom"/>
            <w:hideMark/>
          </w:tcPr>
          <w:p w14:paraId="5443BBC8"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R$ 150.00</w:t>
            </w:r>
          </w:p>
        </w:tc>
        <w:tc>
          <w:tcPr>
            <w:tcW w:w="969" w:type="dxa"/>
            <w:tcBorders>
              <w:top w:val="nil"/>
              <w:left w:val="single" w:sz="4" w:space="0" w:color="000000"/>
              <w:bottom w:val="nil"/>
              <w:right w:val="single" w:sz="4" w:space="0" w:color="000000"/>
            </w:tcBorders>
            <w:noWrap/>
            <w:vAlign w:val="center"/>
            <w:hideMark/>
          </w:tcPr>
          <w:p w14:paraId="4587CC82"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6</w:t>
            </w:r>
          </w:p>
        </w:tc>
        <w:tc>
          <w:tcPr>
            <w:tcW w:w="2326" w:type="dxa"/>
            <w:gridSpan w:val="2"/>
            <w:tcBorders>
              <w:top w:val="nil"/>
              <w:left w:val="single" w:sz="4" w:space="0" w:color="000000"/>
              <w:bottom w:val="nil"/>
              <w:right w:val="nil"/>
            </w:tcBorders>
            <w:noWrap/>
            <w:vAlign w:val="bottom"/>
            <w:hideMark/>
          </w:tcPr>
          <w:p w14:paraId="05BD83CD"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R$ 900.00</w:t>
            </w:r>
          </w:p>
        </w:tc>
      </w:tr>
      <w:tr w:rsidR="00B44D7B" w:rsidRPr="00F16B9C" w14:paraId="23498986" w14:textId="77777777" w:rsidTr="00E30929">
        <w:trPr>
          <w:trHeight w:val="300"/>
          <w:jc w:val="center"/>
        </w:trPr>
        <w:tc>
          <w:tcPr>
            <w:tcW w:w="2694" w:type="dxa"/>
            <w:tcBorders>
              <w:top w:val="single" w:sz="4" w:space="0" w:color="000000"/>
              <w:left w:val="nil"/>
              <w:bottom w:val="nil"/>
              <w:right w:val="nil"/>
            </w:tcBorders>
            <w:shd w:val="clear" w:color="000000" w:fill="E7E6E6"/>
            <w:noWrap/>
            <w:vAlign w:val="bottom"/>
            <w:hideMark/>
          </w:tcPr>
          <w:p w14:paraId="157E48E4" w14:textId="77777777" w:rsidR="00B44D7B" w:rsidRPr="00F16B9C" w:rsidRDefault="00B44D7B" w:rsidP="00F16B9C">
            <w:pPr>
              <w:contextualSpacing/>
              <w:mirrorIndents/>
              <w:rPr>
                <w:rFonts w:ascii="Times New Roman" w:eastAsia="Times New Roman" w:hAnsi="Times New Roman" w:cs="Times New Roman"/>
                <w:b/>
                <w:bCs/>
                <w:color w:val="000000"/>
                <w:sz w:val="24"/>
                <w:szCs w:val="24"/>
              </w:rPr>
            </w:pPr>
            <w:r w:rsidRPr="00F16B9C">
              <w:rPr>
                <w:rFonts w:ascii="Times New Roman" w:eastAsia="Times New Roman" w:hAnsi="Times New Roman" w:cs="Times New Roman"/>
                <w:b/>
                <w:bCs/>
                <w:color w:val="000000"/>
                <w:sz w:val="24"/>
                <w:szCs w:val="24"/>
              </w:rPr>
              <w:t>Total</w:t>
            </w:r>
          </w:p>
        </w:tc>
        <w:tc>
          <w:tcPr>
            <w:tcW w:w="2585" w:type="dxa"/>
            <w:tcBorders>
              <w:top w:val="single" w:sz="4" w:space="0" w:color="000000"/>
              <w:left w:val="nil"/>
              <w:bottom w:val="nil"/>
              <w:right w:val="nil"/>
            </w:tcBorders>
            <w:shd w:val="clear" w:color="000000" w:fill="E7E6E6"/>
            <w:noWrap/>
            <w:vAlign w:val="bottom"/>
            <w:hideMark/>
          </w:tcPr>
          <w:p w14:paraId="28BF0BA0" w14:textId="77777777" w:rsidR="00B44D7B" w:rsidRPr="00F16B9C" w:rsidRDefault="00B44D7B" w:rsidP="00F16B9C">
            <w:pPr>
              <w:contextualSpacing/>
              <w:mirrorIndents/>
              <w:rPr>
                <w:rFonts w:ascii="Times New Roman" w:eastAsia="Times New Roman" w:hAnsi="Times New Roman" w:cs="Times New Roman"/>
                <w:b/>
                <w:bCs/>
                <w:color w:val="000000"/>
                <w:sz w:val="24"/>
                <w:szCs w:val="24"/>
              </w:rPr>
            </w:pPr>
          </w:p>
        </w:tc>
        <w:tc>
          <w:tcPr>
            <w:tcW w:w="969" w:type="dxa"/>
            <w:tcBorders>
              <w:top w:val="single" w:sz="4" w:space="0" w:color="000000"/>
              <w:left w:val="nil"/>
              <w:bottom w:val="nil"/>
              <w:right w:val="nil"/>
            </w:tcBorders>
            <w:shd w:val="clear" w:color="000000" w:fill="E7E6E6"/>
            <w:noWrap/>
            <w:vAlign w:val="bottom"/>
            <w:hideMark/>
          </w:tcPr>
          <w:p w14:paraId="442DC6D3" w14:textId="77777777" w:rsidR="00B44D7B" w:rsidRPr="00F16B9C" w:rsidRDefault="00B44D7B" w:rsidP="00F16B9C">
            <w:pPr>
              <w:contextualSpacing/>
              <w:mirrorIndents/>
              <w:rPr>
                <w:rFonts w:ascii="Times New Roman" w:eastAsia="Times New Roman" w:hAnsi="Times New Roman" w:cs="Times New Roman"/>
                <w:sz w:val="24"/>
                <w:szCs w:val="24"/>
              </w:rPr>
            </w:pPr>
          </w:p>
        </w:tc>
        <w:tc>
          <w:tcPr>
            <w:tcW w:w="2326" w:type="dxa"/>
            <w:gridSpan w:val="2"/>
            <w:tcBorders>
              <w:top w:val="single" w:sz="4" w:space="0" w:color="000000"/>
              <w:left w:val="nil"/>
              <w:bottom w:val="nil"/>
              <w:right w:val="nil"/>
            </w:tcBorders>
            <w:shd w:val="clear" w:color="000000" w:fill="E7E6E6"/>
            <w:noWrap/>
            <w:vAlign w:val="bottom"/>
            <w:hideMark/>
          </w:tcPr>
          <w:p w14:paraId="2B31745B" w14:textId="77777777" w:rsidR="00B44D7B" w:rsidRPr="00F16B9C" w:rsidRDefault="00B44D7B" w:rsidP="00F16B9C">
            <w:pPr>
              <w:keepNext/>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R$ 11,900.00</w:t>
            </w:r>
          </w:p>
        </w:tc>
      </w:tr>
    </w:tbl>
    <w:p w14:paraId="572D9193" w14:textId="77777777" w:rsidR="00B44D7B" w:rsidRPr="004A3F7D" w:rsidRDefault="00B44D7B" w:rsidP="00F16B9C">
      <w:pPr>
        <w:pStyle w:val="Legenda"/>
        <w:spacing w:after="0" w:line="360" w:lineRule="auto"/>
        <w:contextualSpacing/>
        <w:mirrorIndents/>
        <w:rPr>
          <w:rFonts w:ascii="Times New Roman" w:hAnsi="Times New Roman" w:cs="Times New Roman"/>
          <w:sz w:val="20"/>
          <w:szCs w:val="20"/>
        </w:rPr>
      </w:pPr>
      <w:bookmarkStart w:id="25" w:name="_Toc120825383"/>
      <w:commentRangeStart w:id="26"/>
      <w:r w:rsidRPr="004A3F7D">
        <w:rPr>
          <w:rFonts w:ascii="Times New Roman" w:hAnsi="Times New Roman" w:cs="Times New Roman"/>
          <w:sz w:val="20"/>
          <w:szCs w:val="20"/>
        </w:rPr>
        <w:t xml:space="preserve">Tabela </w:t>
      </w:r>
      <w:r w:rsidRPr="004A3F7D">
        <w:rPr>
          <w:rFonts w:ascii="Times New Roman" w:hAnsi="Times New Roman" w:cs="Times New Roman"/>
          <w:sz w:val="20"/>
          <w:szCs w:val="20"/>
        </w:rPr>
        <w:fldChar w:fldCharType="begin"/>
      </w:r>
      <w:r w:rsidRPr="004A3F7D">
        <w:rPr>
          <w:rFonts w:ascii="Times New Roman" w:hAnsi="Times New Roman" w:cs="Times New Roman"/>
          <w:sz w:val="20"/>
          <w:szCs w:val="20"/>
        </w:rPr>
        <w:instrText xml:space="preserve"> SEQ Tabela \* ARABIC </w:instrText>
      </w:r>
      <w:r w:rsidRPr="004A3F7D">
        <w:rPr>
          <w:rFonts w:ascii="Times New Roman" w:hAnsi="Times New Roman" w:cs="Times New Roman"/>
          <w:sz w:val="20"/>
          <w:szCs w:val="20"/>
        </w:rPr>
        <w:fldChar w:fldCharType="separate"/>
      </w:r>
      <w:r w:rsidRPr="004A3F7D">
        <w:rPr>
          <w:rFonts w:ascii="Times New Roman" w:hAnsi="Times New Roman" w:cs="Times New Roman"/>
          <w:noProof/>
          <w:sz w:val="20"/>
          <w:szCs w:val="20"/>
        </w:rPr>
        <w:t>1</w:t>
      </w:r>
      <w:r w:rsidRPr="004A3F7D">
        <w:rPr>
          <w:rFonts w:ascii="Times New Roman" w:hAnsi="Times New Roman" w:cs="Times New Roman"/>
          <w:noProof/>
          <w:sz w:val="20"/>
          <w:szCs w:val="20"/>
        </w:rPr>
        <w:fldChar w:fldCharType="end"/>
      </w:r>
      <w:r w:rsidRPr="004A3F7D">
        <w:rPr>
          <w:rFonts w:ascii="Times New Roman" w:hAnsi="Times New Roman" w:cs="Times New Roman"/>
          <w:noProof/>
          <w:sz w:val="20"/>
          <w:szCs w:val="20"/>
        </w:rPr>
        <w:t xml:space="preserve"> Alocação de Recursos 1</w:t>
      </w:r>
      <w:commentRangeEnd w:id="26"/>
      <w:r w:rsidRPr="004A3F7D">
        <w:rPr>
          <w:rStyle w:val="Refdecomentrio"/>
          <w:rFonts w:ascii="Times New Roman" w:hAnsi="Times New Roman" w:cs="Times New Roman"/>
          <w:i w:val="0"/>
          <w:iCs w:val="0"/>
          <w:color w:val="auto"/>
          <w:sz w:val="20"/>
          <w:szCs w:val="20"/>
        </w:rPr>
        <w:commentReference w:id="26"/>
      </w:r>
      <w:bookmarkEnd w:id="25"/>
    </w:p>
    <w:p w14:paraId="0A36A194" w14:textId="77777777" w:rsidR="00B44D7B" w:rsidRPr="00F16B9C" w:rsidRDefault="00B44D7B" w:rsidP="004A3F7D">
      <w:pPr>
        <w:contextualSpacing/>
        <w:mirrorIndents/>
        <w:jc w:val="left"/>
        <w:rPr>
          <w:rFonts w:ascii="Times New Roman" w:hAnsi="Times New Roman" w:cs="Times New Roman"/>
          <w:color w:val="000000"/>
          <w:sz w:val="24"/>
          <w:szCs w:val="24"/>
        </w:rPr>
      </w:pPr>
      <w:r w:rsidRPr="00F16B9C">
        <w:rPr>
          <w:rFonts w:ascii="Times New Roman" w:hAnsi="Times New Roman" w:cs="Times New Roman"/>
          <w:color w:val="000000"/>
          <w:sz w:val="24"/>
          <w:szCs w:val="24"/>
        </w:rPr>
        <w:t>Após a confecção do projeto, aconselha-se que o projeto seja mantido em uma base de dados em um servidor remoto, o que renderá certa despesa. Embasado no valor médio do mercado, este é o valor médio (Tabela2 Alocação de Recursos 2) de custos nesta fase:</w:t>
      </w:r>
    </w:p>
    <w:tbl>
      <w:tblPr>
        <w:tblW w:w="8789" w:type="dxa"/>
        <w:jc w:val="center"/>
        <w:tblCellMar>
          <w:top w:w="15" w:type="dxa"/>
          <w:left w:w="70" w:type="dxa"/>
          <w:bottom w:w="15" w:type="dxa"/>
          <w:right w:w="70" w:type="dxa"/>
        </w:tblCellMar>
        <w:tblLook w:val="04A0" w:firstRow="1" w:lastRow="0" w:firstColumn="1" w:lastColumn="0" w:noHBand="0" w:noVBand="1"/>
      </w:tblPr>
      <w:tblGrid>
        <w:gridCol w:w="2940"/>
        <w:gridCol w:w="2589"/>
        <w:gridCol w:w="1018"/>
        <w:gridCol w:w="413"/>
        <w:gridCol w:w="1829"/>
      </w:tblGrid>
      <w:tr w:rsidR="00E30929" w:rsidRPr="00F16B9C" w14:paraId="33CD0428" w14:textId="77777777" w:rsidTr="00E30929">
        <w:trPr>
          <w:trHeight w:val="300"/>
          <w:jc w:val="center"/>
        </w:trPr>
        <w:tc>
          <w:tcPr>
            <w:tcW w:w="2940" w:type="dxa"/>
            <w:tcBorders>
              <w:top w:val="nil"/>
              <w:left w:val="nil"/>
              <w:bottom w:val="single" w:sz="4" w:space="0" w:color="000000"/>
              <w:right w:val="single" w:sz="4" w:space="0" w:color="000000"/>
            </w:tcBorders>
            <w:shd w:val="clear" w:color="000000" w:fill="E7E6E6"/>
            <w:noWrap/>
            <w:vAlign w:val="bottom"/>
            <w:hideMark/>
          </w:tcPr>
          <w:p w14:paraId="6CE150D4" w14:textId="77777777" w:rsidR="00B44D7B" w:rsidRPr="00F16B9C" w:rsidRDefault="00B44D7B" w:rsidP="00F16B9C">
            <w:pPr>
              <w:contextualSpacing/>
              <w:mirrorIndents/>
              <w:rPr>
                <w:rFonts w:ascii="Times New Roman" w:eastAsia="Times New Roman" w:hAnsi="Times New Roman" w:cs="Times New Roman"/>
                <w:b/>
                <w:bCs/>
                <w:color w:val="000000"/>
                <w:sz w:val="24"/>
                <w:szCs w:val="24"/>
              </w:rPr>
            </w:pPr>
            <w:r w:rsidRPr="00F16B9C">
              <w:rPr>
                <w:rFonts w:ascii="Times New Roman" w:eastAsia="Times New Roman" w:hAnsi="Times New Roman" w:cs="Times New Roman"/>
                <w:b/>
                <w:bCs/>
                <w:color w:val="000000"/>
                <w:sz w:val="24"/>
                <w:szCs w:val="24"/>
              </w:rPr>
              <w:t>Recurso</w:t>
            </w:r>
          </w:p>
        </w:tc>
        <w:tc>
          <w:tcPr>
            <w:tcW w:w="2589" w:type="dxa"/>
            <w:tcBorders>
              <w:top w:val="nil"/>
              <w:left w:val="single" w:sz="4" w:space="0" w:color="000000"/>
              <w:bottom w:val="single" w:sz="4" w:space="0" w:color="000000"/>
              <w:right w:val="single" w:sz="4" w:space="0" w:color="000000"/>
            </w:tcBorders>
            <w:shd w:val="clear" w:color="000000" w:fill="E7E6E6"/>
            <w:noWrap/>
            <w:vAlign w:val="bottom"/>
            <w:hideMark/>
          </w:tcPr>
          <w:p w14:paraId="1AE6B959" w14:textId="77777777" w:rsidR="00B44D7B" w:rsidRPr="00F16B9C" w:rsidRDefault="00B44D7B" w:rsidP="00F16B9C">
            <w:pPr>
              <w:contextualSpacing/>
              <w:mirrorIndents/>
              <w:rPr>
                <w:rFonts w:ascii="Times New Roman" w:eastAsia="Times New Roman" w:hAnsi="Times New Roman" w:cs="Times New Roman"/>
                <w:b/>
                <w:bCs/>
                <w:color w:val="000000"/>
                <w:sz w:val="24"/>
                <w:szCs w:val="24"/>
              </w:rPr>
            </w:pPr>
            <w:r w:rsidRPr="00F16B9C">
              <w:rPr>
                <w:rFonts w:ascii="Times New Roman" w:eastAsia="Times New Roman" w:hAnsi="Times New Roman" w:cs="Times New Roman"/>
                <w:b/>
                <w:bCs/>
                <w:color w:val="000000"/>
                <w:sz w:val="24"/>
                <w:szCs w:val="24"/>
              </w:rPr>
              <w:t>Valor Unitário</w:t>
            </w:r>
          </w:p>
        </w:tc>
        <w:tc>
          <w:tcPr>
            <w:tcW w:w="1018" w:type="dxa"/>
            <w:tcBorders>
              <w:top w:val="nil"/>
              <w:left w:val="single" w:sz="4" w:space="0" w:color="000000"/>
              <w:bottom w:val="single" w:sz="4" w:space="0" w:color="000000"/>
              <w:right w:val="single" w:sz="4" w:space="0" w:color="000000"/>
            </w:tcBorders>
            <w:shd w:val="clear" w:color="000000" w:fill="E7E6E6"/>
            <w:noWrap/>
            <w:vAlign w:val="bottom"/>
            <w:hideMark/>
          </w:tcPr>
          <w:p w14:paraId="20614734" w14:textId="77777777" w:rsidR="00B44D7B" w:rsidRPr="00F16B9C" w:rsidRDefault="00B44D7B" w:rsidP="00F16B9C">
            <w:pPr>
              <w:ind w:firstLine="213"/>
              <w:contextualSpacing/>
              <w:mirrorIndents/>
              <w:rPr>
                <w:rFonts w:ascii="Times New Roman" w:eastAsia="Times New Roman" w:hAnsi="Times New Roman" w:cs="Times New Roman"/>
                <w:b/>
                <w:bCs/>
                <w:color w:val="000000"/>
                <w:sz w:val="24"/>
                <w:szCs w:val="24"/>
              </w:rPr>
            </w:pPr>
            <w:proofErr w:type="spellStart"/>
            <w:r w:rsidRPr="00F16B9C">
              <w:rPr>
                <w:rFonts w:ascii="Times New Roman" w:eastAsia="Times New Roman" w:hAnsi="Times New Roman" w:cs="Times New Roman"/>
                <w:b/>
                <w:bCs/>
                <w:color w:val="000000"/>
                <w:sz w:val="24"/>
                <w:szCs w:val="24"/>
              </w:rPr>
              <w:t>Qtd</w:t>
            </w:r>
            <w:proofErr w:type="spellEnd"/>
          </w:p>
        </w:tc>
        <w:tc>
          <w:tcPr>
            <w:tcW w:w="2242" w:type="dxa"/>
            <w:gridSpan w:val="2"/>
            <w:tcBorders>
              <w:top w:val="nil"/>
              <w:left w:val="single" w:sz="4" w:space="0" w:color="000000"/>
              <w:bottom w:val="single" w:sz="4" w:space="0" w:color="000000"/>
              <w:right w:val="nil"/>
            </w:tcBorders>
            <w:shd w:val="clear" w:color="000000" w:fill="E7E6E6"/>
            <w:noWrap/>
            <w:vAlign w:val="bottom"/>
            <w:hideMark/>
          </w:tcPr>
          <w:p w14:paraId="4EF54E63" w14:textId="77777777" w:rsidR="00B44D7B" w:rsidRPr="00F16B9C" w:rsidRDefault="00B44D7B" w:rsidP="00F16B9C">
            <w:pPr>
              <w:contextualSpacing/>
              <w:mirrorIndents/>
              <w:rPr>
                <w:rFonts w:ascii="Times New Roman" w:eastAsia="Times New Roman" w:hAnsi="Times New Roman" w:cs="Times New Roman"/>
                <w:b/>
                <w:bCs/>
                <w:color w:val="000000"/>
                <w:sz w:val="24"/>
                <w:szCs w:val="24"/>
              </w:rPr>
            </w:pPr>
            <w:r w:rsidRPr="00F16B9C">
              <w:rPr>
                <w:rFonts w:ascii="Times New Roman" w:eastAsia="Times New Roman" w:hAnsi="Times New Roman" w:cs="Times New Roman"/>
                <w:b/>
                <w:bCs/>
                <w:color w:val="000000"/>
                <w:sz w:val="24"/>
                <w:szCs w:val="24"/>
              </w:rPr>
              <w:t>Valor Total</w:t>
            </w:r>
          </w:p>
        </w:tc>
      </w:tr>
      <w:tr w:rsidR="00E30929" w:rsidRPr="00F16B9C" w14:paraId="69A7DCC6" w14:textId="77777777" w:rsidTr="00E30929">
        <w:trPr>
          <w:trHeight w:val="300"/>
          <w:jc w:val="center"/>
        </w:trPr>
        <w:tc>
          <w:tcPr>
            <w:tcW w:w="2940" w:type="dxa"/>
            <w:tcBorders>
              <w:top w:val="nil"/>
              <w:left w:val="nil"/>
              <w:bottom w:val="nil"/>
              <w:right w:val="single" w:sz="4" w:space="0" w:color="000000"/>
            </w:tcBorders>
            <w:noWrap/>
            <w:vAlign w:val="bottom"/>
            <w:hideMark/>
          </w:tcPr>
          <w:p w14:paraId="5B25445A"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Servidor/mês</w:t>
            </w:r>
          </w:p>
        </w:tc>
        <w:tc>
          <w:tcPr>
            <w:tcW w:w="2589" w:type="dxa"/>
            <w:tcBorders>
              <w:top w:val="nil"/>
              <w:left w:val="single" w:sz="4" w:space="0" w:color="000000"/>
              <w:bottom w:val="nil"/>
              <w:right w:val="single" w:sz="4" w:space="0" w:color="000000"/>
            </w:tcBorders>
            <w:noWrap/>
            <w:vAlign w:val="bottom"/>
            <w:hideMark/>
          </w:tcPr>
          <w:p w14:paraId="3FBC1806"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R$ 15.90</w:t>
            </w:r>
          </w:p>
        </w:tc>
        <w:tc>
          <w:tcPr>
            <w:tcW w:w="1018" w:type="dxa"/>
            <w:tcBorders>
              <w:top w:val="nil"/>
              <w:left w:val="single" w:sz="4" w:space="0" w:color="000000"/>
              <w:bottom w:val="nil"/>
              <w:right w:val="single" w:sz="4" w:space="0" w:color="000000"/>
            </w:tcBorders>
            <w:noWrap/>
            <w:vAlign w:val="center"/>
            <w:hideMark/>
          </w:tcPr>
          <w:p w14:paraId="2DF2642A"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1</w:t>
            </w:r>
          </w:p>
        </w:tc>
        <w:tc>
          <w:tcPr>
            <w:tcW w:w="2242" w:type="dxa"/>
            <w:gridSpan w:val="2"/>
            <w:tcBorders>
              <w:top w:val="nil"/>
              <w:left w:val="single" w:sz="4" w:space="0" w:color="000000"/>
              <w:bottom w:val="nil"/>
              <w:right w:val="nil"/>
            </w:tcBorders>
            <w:noWrap/>
            <w:vAlign w:val="bottom"/>
            <w:hideMark/>
          </w:tcPr>
          <w:p w14:paraId="46F96BC2"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R$ 15.90</w:t>
            </w:r>
          </w:p>
        </w:tc>
      </w:tr>
      <w:tr w:rsidR="00E30929" w:rsidRPr="00F16B9C" w14:paraId="0E239032" w14:textId="77777777" w:rsidTr="00E30929">
        <w:trPr>
          <w:trHeight w:val="300"/>
          <w:jc w:val="center"/>
        </w:trPr>
        <w:tc>
          <w:tcPr>
            <w:tcW w:w="2940" w:type="dxa"/>
            <w:tcBorders>
              <w:top w:val="single" w:sz="4" w:space="0" w:color="000000"/>
              <w:left w:val="nil"/>
              <w:bottom w:val="nil"/>
              <w:right w:val="nil"/>
            </w:tcBorders>
            <w:shd w:val="clear" w:color="000000" w:fill="E7E6E6"/>
            <w:noWrap/>
            <w:vAlign w:val="bottom"/>
            <w:hideMark/>
          </w:tcPr>
          <w:p w14:paraId="67CD75F6" w14:textId="77777777" w:rsidR="00B44D7B" w:rsidRPr="00F16B9C" w:rsidRDefault="00B44D7B" w:rsidP="00F16B9C">
            <w:pPr>
              <w:contextualSpacing/>
              <w:mirrorIndents/>
              <w:rPr>
                <w:rFonts w:ascii="Times New Roman" w:eastAsia="Times New Roman" w:hAnsi="Times New Roman" w:cs="Times New Roman"/>
                <w:b/>
                <w:bCs/>
                <w:color w:val="000000"/>
                <w:sz w:val="24"/>
                <w:szCs w:val="24"/>
              </w:rPr>
            </w:pPr>
            <w:r w:rsidRPr="00F16B9C">
              <w:rPr>
                <w:rFonts w:ascii="Times New Roman" w:eastAsia="Times New Roman" w:hAnsi="Times New Roman" w:cs="Times New Roman"/>
                <w:b/>
                <w:bCs/>
                <w:color w:val="000000"/>
                <w:sz w:val="24"/>
                <w:szCs w:val="24"/>
              </w:rPr>
              <w:t>Total</w:t>
            </w:r>
          </w:p>
        </w:tc>
        <w:tc>
          <w:tcPr>
            <w:tcW w:w="2589" w:type="dxa"/>
            <w:tcBorders>
              <w:top w:val="single" w:sz="4" w:space="0" w:color="000000"/>
              <w:left w:val="nil"/>
              <w:bottom w:val="nil"/>
              <w:right w:val="nil"/>
            </w:tcBorders>
            <w:shd w:val="clear" w:color="000000" w:fill="E7E6E6"/>
            <w:noWrap/>
            <w:vAlign w:val="bottom"/>
            <w:hideMark/>
          </w:tcPr>
          <w:p w14:paraId="50335CFF" w14:textId="77777777" w:rsidR="00B44D7B" w:rsidRPr="00F16B9C" w:rsidRDefault="00B44D7B" w:rsidP="00F16B9C">
            <w:pPr>
              <w:contextualSpacing/>
              <w:mirrorIndents/>
              <w:rPr>
                <w:rFonts w:ascii="Times New Roman" w:eastAsia="Times New Roman" w:hAnsi="Times New Roman" w:cs="Times New Roman"/>
                <w:b/>
                <w:bCs/>
                <w:color w:val="000000"/>
                <w:sz w:val="24"/>
                <w:szCs w:val="24"/>
              </w:rPr>
            </w:pPr>
          </w:p>
        </w:tc>
        <w:tc>
          <w:tcPr>
            <w:tcW w:w="1431" w:type="dxa"/>
            <w:gridSpan w:val="2"/>
            <w:tcBorders>
              <w:top w:val="single" w:sz="4" w:space="0" w:color="000000"/>
              <w:left w:val="nil"/>
              <w:bottom w:val="nil"/>
              <w:right w:val="nil"/>
            </w:tcBorders>
            <w:shd w:val="clear" w:color="000000" w:fill="E7E6E6"/>
            <w:noWrap/>
            <w:vAlign w:val="bottom"/>
            <w:hideMark/>
          </w:tcPr>
          <w:p w14:paraId="5D837B6D" w14:textId="77777777" w:rsidR="00B44D7B" w:rsidRPr="00F16B9C" w:rsidRDefault="00B44D7B" w:rsidP="00F16B9C">
            <w:pPr>
              <w:contextualSpacing/>
              <w:mirrorIndents/>
              <w:rPr>
                <w:rFonts w:ascii="Times New Roman" w:eastAsia="Times New Roman" w:hAnsi="Times New Roman" w:cs="Times New Roman"/>
                <w:sz w:val="24"/>
                <w:szCs w:val="24"/>
              </w:rPr>
            </w:pPr>
          </w:p>
        </w:tc>
        <w:tc>
          <w:tcPr>
            <w:tcW w:w="1829" w:type="dxa"/>
            <w:tcBorders>
              <w:top w:val="single" w:sz="4" w:space="0" w:color="000000"/>
              <w:left w:val="nil"/>
              <w:bottom w:val="nil"/>
              <w:right w:val="nil"/>
            </w:tcBorders>
            <w:shd w:val="clear" w:color="000000" w:fill="E7E6E6"/>
            <w:noWrap/>
            <w:vAlign w:val="bottom"/>
            <w:hideMark/>
          </w:tcPr>
          <w:p w14:paraId="1822E7CE" w14:textId="77777777" w:rsidR="00B44D7B" w:rsidRPr="00F16B9C" w:rsidRDefault="00B44D7B" w:rsidP="00F16B9C">
            <w:pPr>
              <w:keepNext/>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R$ 15.90</w:t>
            </w:r>
          </w:p>
        </w:tc>
      </w:tr>
    </w:tbl>
    <w:p w14:paraId="055F9726" w14:textId="77777777" w:rsidR="00B44D7B" w:rsidRPr="004A3F7D" w:rsidRDefault="00B44D7B" w:rsidP="00F16B9C">
      <w:pPr>
        <w:pStyle w:val="Legenda"/>
        <w:spacing w:after="0" w:line="360" w:lineRule="auto"/>
        <w:contextualSpacing/>
        <w:mirrorIndents/>
        <w:rPr>
          <w:rFonts w:ascii="Times New Roman" w:hAnsi="Times New Roman" w:cs="Times New Roman"/>
          <w:sz w:val="20"/>
          <w:szCs w:val="20"/>
        </w:rPr>
      </w:pPr>
      <w:bookmarkStart w:id="27" w:name="_Toc120825384"/>
      <w:r w:rsidRPr="004A3F7D">
        <w:rPr>
          <w:rFonts w:ascii="Times New Roman" w:hAnsi="Times New Roman" w:cs="Times New Roman"/>
          <w:sz w:val="20"/>
          <w:szCs w:val="20"/>
        </w:rPr>
        <w:t xml:space="preserve">Tabela </w:t>
      </w:r>
      <w:r w:rsidRPr="004A3F7D">
        <w:rPr>
          <w:rFonts w:ascii="Times New Roman" w:hAnsi="Times New Roman" w:cs="Times New Roman"/>
          <w:sz w:val="20"/>
          <w:szCs w:val="20"/>
        </w:rPr>
        <w:fldChar w:fldCharType="begin"/>
      </w:r>
      <w:r w:rsidRPr="004A3F7D">
        <w:rPr>
          <w:rFonts w:ascii="Times New Roman" w:hAnsi="Times New Roman" w:cs="Times New Roman"/>
          <w:sz w:val="20"/>
          <w:szCs w:val="20"/>
        </w:rPr>
        <w:instrText xml:space="preserve"> SEQ Tabela \* ARABIC </w:instrText>
      </w:r>
      <w:r w:rsidRPr="004A3F7D">
        <w:rPr>
          <w:rFonts w:ascii="Times New Roman" w:hAnsi="Times New Roman" w:cs="Times New Roman"/>
          <w:sz w:val="20"/>
          <w:szCs w:val="20"/>
        </w:rPr>
        <w:fldChar w:fldCharType="separate"/>
      </w:r>
      <w:r w:rsidRPr="004A3F7D">
        <w:rPr>
          <w:rFonts w:ascii="Times New Roman" w:hAnsi="Times New Roman" w:cs="Times New Roman"/>
          <w:noProof/>
          <w:sz w:val="20"/>
          <w:szCs w:val="20"/>
        </w:rPr>
        <w:t>2</w:t>
      </w:r>
      <w:r w:rsidRPr="004A3F7D">
        <w:rPr>
          <w:rFonts w:ascii="Times New Roman" w:hAnsi="Times New Roman" w:cs="Times New Roman"/>
          <w:noProof/>
          <w:sz w:val="20"/>
          <w:szCs w:val="20"/>
        </w:rPr>
        <w:fldChar w:fldCharType="end"/>
      </w:r>
      <w:r w:rsidRPr="004A3F7D">
        <w:rPr>
          <w:rFonts w:ascii="Times New Roman" w:hAnsi="Times New Roman" w:cs="Times New Roman"/>
          <w:sz w:val="20"/>
          <w:szCs w:val="20"/>
        </w:rPr>
        <w:t xml:space="preserve"> Alocação de Recursos 2</w:t>
      </w:r>
      <w:bookmarkEnd w:id="27"/>
    </w:p>
    <w:p w14:paraId="3F363D22" w14:textId="77777777" w:rsidR="00B44D7B" w:rsidRPr="00F16B9C" w:rsidRDefault="00B44D7B" w:rsidP="00F16B9C">
      <w:pPr>
        <w:pStyle w:val="PargrafodaLista"/>
        <w:ind w:left="0"/>
        <w:mirrorIndents/>
        <w:rPr>
          <w:rFonts w:ascii="Times New Roman" w:hAnsi="Times New Roman" w:cs="Times New Roman"/>
          <w:b/>
          <w:bCs/>
          <w:sz w:val="24"/>
          <w:szCs w:val="24"/>
        </w:rPr>
      </w:pPr>
      <w:r w:rsidRPr="00F16B9C">
        <w:rPr>
          <w:rFonts w:ascii="Times New Roman" w:hAnsi="Times New Roman" w:cs="Times New Roman"/>
          <w:b/>
          <w:bCs/>
          <w:sz w:val="24"/>
          <w:szCs w:val="24"/>
        </w:rPr>
        <w:br w:type="page"/>
      </w:r>
    </w:p>
    <w:p w14:paraId="1ED42143" w14:textId="77777777" w:rsidR="00B44D7B" w:rsidRPr="00F16B9C" w:rsidRDefault="00B44D7B" w:rsidP="00237540">
      <w:pPr>
        <w:pStyle w:val="PargrafodaLista"/>
        <w:numPr>
          <w:ilvl w:val="0"/>
          <w:numId w:val="43"/>
        </w:numPr>
        <w:ind w:left="0" w:firstLine="709"/>
        <w:mirrorIndents/>
        <w:jc w:val="both"/>
        <w:outlineLvl w:val="0"/>
        <w:rPr>
          <w:rFonts w:ascii="Times New Roman" w:hAnsi="Times New Roman" w:cs="Times New Roman"/>
          <w:b/>
          <w:bCs/>
          <w:sz w:val="24"/>
          <w:szCs w:val="24"/>
        </w:rPr>
      </w:pPr>
      <w:bookmarkStart w:id="28" w:name="_Toc120825287"/>
      <w:r w:rsidRPr="00F16B9C">
        <w:rPr>
          <w:rFonts w:ascii="Times New Roman" w:hAnsi="Times New Roman" w:cs="Times New Roman"/>
          <w:b/>
          <w:bCs/>
          <w:sz w:val="24"/>
          <w:szCs w:val="24"/>
        </w:rPr>
        <w:lastRenderedPageBreak/>
        <w:t>Caracterização do Negócio</w:t>
      </w:r>
      <w:bookmarkEnd w:id="28"/>
    </w:p>
    <w:p w14:paraId="4B0CCDFF"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352FAE72" wp14:editId="01440F15">
            <wp:extent cx="4057650" cy="2400300"/>
            <wp:effectExtent l="0" t="0" r="0" b="0"/>
            <wp:docPr id="1" name="image1.png" descr="Navio na água azul&#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Navio na água azul&#10;&#10;Descrição gerada automaticamente"/>
                    <pic:cNvPicPr preferRelativeResize="0"/>
                  </pic:nvPicPr>
                  <pic:blipFill>
                    <a:blip r:embed="rId14"/>
                    <a:srcRect/>
                    <a:stretch>
                      <a:fillRect/>
                    </a:stretch>
                  </pic:blipFill>
                  <pic:spPr>
                    <a:xfrm>
                      <a:off x="0" y="0"/>
                      <a:ext cx="4073436" cy="2409638"/>
                    </a:xfrm>
                    <a:prstGeom prst="rect">
                      <a:avLst/>
                    </a:prstGeom>
                    <a:ln/>
                  </pic:spPr>
                </pic:pic>
              </a:graphicData>
            </a:graphic>
          </wp:inline>
        </w:drawing>
      </w:r>
    </w:p>
    <w:p w14:paraId="4547947D" w14:textId="77777777" w:rsidR="00B44D7B" w:rsidRPr="004A3F7D" w:rsidRDefault="00B44D7B" w:rsidP="00F16B9C">
      <w:pPr>
        <w:pStyle w:val="Legenda"/>
        <w:spacing w:after="0" w:line="360" w:lineRule="auto"/>
        <w:contextualSpacing/>
        <w:mirrorIndents/>
        <w:rPr>
          <w:rFonts w:ascii="Times New Roman" w:hAnsi="Times New Roman" w:cs="Times New Roman"/>
          <w:sz w:val="20"/>
          <w:szCs w:val="20"/>
        </w:rPr>
      </w:pPr>
      <w:bookmarkStart w:id="29" w:name="_Toc120825386"/>
      <w:r w:rsidRPr="004A3F7D">
        <w:rPr>
          <w:rFonts w:ascii="Times New Roman" w:hAnsi="Times New Roman" w:cs="Times New Roman"/>
          <w:sz w:val="20"/>
          <w:szCs w:val="20"/>
        </w:rPr>
        <w:t xml:space="preserve">Figura </w:t>
      </w:r>
      <w:r w:rsidRPr="004A3F7D">
        <w:rPr>
          <w:rFonts w:ascii="Times New Roman" w:hAnsi="Times New Roman" w:cs="Times New Roman"/>
          <w:sz w:val="20"/>
          <w:szCs w:val="20"/>
        </w:rPr>
        <w:fldChar w:fldCharType="begin"/>
      </w:r>
      <w:r w:rsidRPr="004A3F7D">
        <w:rPr>
          <w:rFonts w:ascii="Times New Roman" w:hAnsi="Times New Roman" w:cs="Times New Roman"/>
          <w:sz w:val="20"/>
          <w:szCs w:val="20"/>
        </w:rPr>
        <w:instrText xml:space="preserve"> SEQ Figura \* ARABIC </w:instrText>
      </w:r>
      <w:r w:rsidRPr="004A3F7D">
        <w:rPr>
          <w:rFonts w:ascii="Times New Roman" w:hAnsi="Times New Roman" w:cs="Times New Roman"/>
          <w:sz w:val="20"/>
          <w:szCs w:val="20"/>
        </w:rPr>
        <w:fldChar w:fldCharType="separate"/>
      </w:r>
      <w:r w:rsidRPr="004A3F7D">
        <w:rPr>
          <w:rFonts w:ascii="Times New Roman" w:hAnsi="Times New Roman" w:cs="Times New Roman"/>
          <w:noProof/>
          <w:sz w:val="20"/>
          <w:szCs w:val="20"/>
        </w:rPr>
        <w:t>1</w:t>
      </w:r>
      <w:r w:rsidRPr="004A3F7D">
        <w:rPr>
          <w:rFonts w:ascii="Times New Roman" w:hAnsi="Times New Roman" w:cs="Times New Roman"/>
          <w:noProof/>
          <w:sz w:val="20"/>
          <w:szCs w:val="20"/>
        </w:rPr>
        <w:fldChar w:fldCharType="end"/>
      </w:r>
      <w:r w:rsidRPr="004A3F7D">
        <w:rPr>
          <w:rFonts w:ascii="Times New Roman" w:hAnsi="Times New Roman" w:cs="Times New Roman"/>
          <w:sz w:val="20"/>
          <w:szCs w:val="20"/>
        </w:rPr>
        <w:t xml:space="preserve"> Conheça a OceanPact</w:t>
      </w:r>
      <w:bookmarkEnd w:id="29"/>
    </w:p>
    <w:p w14:paraId="66186BFB" w14:textId="77777777" w:rsidR="00B44D7B" w:rsidRPr="00F16B9C" w:rsidRDefault="00B44D7B" w:rsidP="004A3F7D">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A </w:t>
      </w:r>
      <w:proofErr w:type="spellStart"/>
      <w:r w:rsidRPr="00F16B9C">
        <w:rPr>
          <w:rFonts w:ascii="Times New Roman" w:hAnsi="Times New Roman" w:cs="Times New Roman"/>
          <w:sz w:val="24"/>
          <w:szCs w:val="24"/>
        </w:rPr>
        <w:t>Oceanpact</w:t>
      </w:r>
      <w:proofErr w:type="spellEnd"/>
      <w:r w:rsidRPr="00F16B9C">
        <w:rPr>
          <w:rFonts w:ascii="Times New Roman" w:hAnsi="Times New Roman" w:cs="Times New Roman"/>
          <w:sz w:val="24"/>
          <w:szCs w:val="24"/>
        </w:rPr>
        <w:t xml:space="preserve"> é uma empresa de serviços marítimos focada no desenvolvimento e implementação de soluções seguras, eficientes e inovadoras nas áreas de meio ambiente, operações submarinas e apoio logístico e engenharia.</w:t>
      </w:r>
    </w:p>
    <w:p w14:paraId="51F35D97" w14:textId="77777777" w:rsidR="00B44D7B" w:rsidRPr="00F16B9C" w:rsidRDefault="00B44D7B" w:rsidP="004A3F7D">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Atualmente a empresa conta com uma frota de 32 navios espalhados pelo litoral brasileiro oferecendo serviços para estudo, proteção, monitoramento e uso sustentável do mar, do litoral e dos recursos marinhos para clientes de diversos setores da economia, como óleo e gás, energia, mineração, telecomunicações, portuário, navegação, turismo, pesca e aquicultura.</w:t>
      </w:r>
    </w:p>
    <w:p w14:paraId="005A48CB" w14:textId="77777777" w:rsidR="00B44D7B" w:rsidRPr="00F16B9C" w:rsidRDefault="00B44D7B" w:rsidP="004A3F7D">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A empresa conta com mais de 2.200 colaboradores dispostos a realizar suas funções de acordo com os valores da empresa de:</w:t>
      </w:r>
    </w:p>
    <w:p w14:paraId="22A74C8B" w14:textId="77777777" w:rsidR="00B44D7B" w:rsidRPr="00F16B9C" w:rsidRDefault="00B44D7B" w:rsidP="004A3F7D">
      <w:pPr>
        <w:pStyle w:val="PargrafodaLista"/>
        <w:numPr>
          <w:ilvl w:val="0"/>
          <w:numId w:val="14"/>
        </w:numPr>
        <w:ind w:left="0" w:firstLine="709"/>
        <w:mirrorIndents/>
        <w:jc w:val="left"/>
        <w:rPr>
          <w:rFonts w:ascii="Times New Roman" w:hAnsi="Times New Roman" w:cs="Times New Roman"/>
          <w:bCs/>
          <w:sz w:val="24"/>
          <w:szCs w:val="24"/>
        </w:rPr>
      </w:pPr>
      <w:r w:rsidRPr="00F16B9C">
        <w:rPr>
          <w:rFonts w:ascii="Times New Roman" w:hAnsi="Times New Roman" w:cs="Times New Roman"/>
          <w:bCs/>
          <w:sz w:val="24"/>
          <w:szCs w:val="24"/>
        </w:rPr>
        <w:t xml:space="preserve">Dá </w:t>
      </w:r>
      <w:proofErr w:type="gramStart"/>
      <w:r w:rsidRPr="00F16B9C">
        <w:rPr>
          <w:rFonts w:ascii="Times New Roman" w:hAnsi="Times New Roman" w:cs="Times New Roman"/>
          <w:bCs/>
          <w:sz w:val="24"/>
          <w:szCs w:val="24"/>
        </w:rPr>
        <w:t>pra</w:t>
      </w:r>
      <w:proofErr w:type="gramEnd"/>
      <w:r w:rsidRPr="00F16B9C">
        <w:rPr>
          <w:rFonts w:ascii="Times New Roman" w:hAnsi="Times New Roman" w:cs="Times New Roman"/>
          <w:bCs/>
          <w:sz w:val="24"/>
          <w:szCs w:val="24"/>
        </w:rPr>
        <w:t xml:space="preserve"> fazer</w:t>
      </w:r>
    </w:p>
    <w:p w14:paraId="07303E34" w14:textId="77777777" w:rsidR="00B44D7B" w:rsidRPr="00F16B9C" w:rsidRDefault="00B44D7B" w:rsidP="004A3F7D">
      <w:pPr>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Se puder ser feito com segurança, nós faremos. Não temos medo das dificuldades e não medimos esforços para fazer o que for preciso. Estamos sempre disponíveis e preparados para agir rapidamente.</w:t>
      </w:r>
    </w:p>
    <w:p w14:paraId="60CEFA40" w14:textId="77777777" w:rsidR="00B44D7B" w:rsidRPr="00F16B9C" w:rsidRDefault="00B44D7B" w:rsidP="004A3F7D">
      <w:pPr>
        <w:pStyle w:val="PargrafodaLista"/>
        <w:numPr>
          <w:ilvl w:val="0"/>
          <w:numId w:val="14"/>
        </w:numPr>
        <w:ind w:left="0" w:firstLine="709"/>
        <w:mirrorIndents/>
        <w:jc w:val="left"/>
        <w:rPr>
          <w:rFonts w:ascii="Times New Roman" w:hAnsi="Times New Roman" w:cs="Times New Roman"/>
          <w:bCs/>
          <w:sz w:val="24"/>
          <w:szCs w:val="24"/>
        </w:rPr>
      </w:pPr>
      <w:r w:rsidRPr="00F16B9C">
        <w:rPr>
          <w:rFonts w:ascii="Times New Roman" w:hAnsi="Times New Roman" w:cs="Times New Roman"/>
          <w:bCs/>
          <w:sz w:val="24"/>
          <w:szCs w:val="24"/>
        </w:rPr>
        <w:t>O jeito certo</w:t>
      </w:r>
    </w:p>
    <w:p w14:paraId="7F634D47" w14:textId="77777777" w:rsidR="00B44D7B" w:rsidRPr="00F16B9C" w:rsidRDefault="00B44D7B" w:rsidP="004A3F7D">
      <w:pPr>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O que precisa ser feito, nós fazemos bem-feito, de forma sustentável e justa. Cumprimos o que prometemos e entregamos o combinado, respeitando as pessoas, as normas e o meio ambiente.</w:t>
      </w:r>
    </w:p>
    <w:p w14:paraId="1F988971" w14:textId="77777777" w:rsidR="00B44D7B" w:rsidRPr="00F16B9C" w:rsidRDefault="00B44D7B" w:rsidP="004A3F7D">
      <w:pPr>
        <w:pStyle w:val="PargrafodaLista"/>
        <w:numPr>
          <w:ilvl w:val="0"/>
          <w:numId w:val="14"/>
        </w:numPr>
        <w:ind w:left="0" w:firstLine="709"/>
        <w:mirrorIndents/>
        <w:jc w:val="left"/>
        <w:rPr>
          <w:rFonts w:ascii="Times New Roman" w:hAnsi="Times New Roman" w:cs="Times New Roman"/>
          <w:bCs/>
          <w:sz w:val="24"/>
          <w:szCs w:val="24"/>
        </w:rPr>
      </w:pPr>
      <w:r w:rsidRPr="00F16B9C">
        <w:rPr>
          <w:rFonts w:ascii="Times New Roman" w:hAnsi="Times New Roman" w:cs="Times New Roman"/>
          <w:bCs/>
          <w:sz w:val="24"/>
          <w:szCs w:val="24"/>
        </w:rPr>
        <w:t>Gostamos do que fazemos</w:t>
      </w:r>
    </w:p>
    <w:p w14:paraId="39DD7637" w14:textId="77777777" w:rsidR="00B44D7B" w:rsidRPr="00F16B9C" w:rsidRDefault="00B44D7B" w:rsidP="004A3F7D">
      <w:pPr>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Temos iniciativa, vibramos pelas conquistas, trabalhamos em equipe e valorizamos a adesão e a propagação de nossa cultura. Queremos crescer e melhorar, sempre.</w:t>
      </w:r>
    </w:p>
    <w:p w14:paraId="000CDE5F" w14:textId="77777777" w:rsidR="00B44D7B" w:rsidRPr="00F16B9C" w:rsidRDefault="00B44D7B" w:rsidP="004A3F7D">
      <w:pPr>
        <w:pStyle w:val="PargrafodaLista"/>
        <w:numPr>
          <w:ilvl w:val="0"/>
          <w:numId w:val="14"/>
        </w:numPr>
        <w:ind w:left="0" w:firstLine="709"/>
        <w:mirrorIndents/>
        <w:jc w:val="left"/>
        <w:rPr>
          <w:rFonts w:ascii="Times New Roman" w:hAnsi="Times New Roman" w:cs="Times New Roman"/>
          <w:bCs/>
          <w:sz w:val="24"/>
          <w:szCs w:val="24"/>
        </w:rPr>
      </w:pPr>
      <w:r w:rsidRPr="00F16B9C">
        <w:rPr>
          <w:rFonts w:ascii="Times New Roman" w:hAnsi="Times New Roman" w:cs="Times New Roman"/>
          <w:bCs/>
          <w:sz w:val="24"/>
          <w:szCs w:val="24"/>
        </w:rPr>
        <w:lastRenderedPageBreak/>
        <w:t>Confiança</w:t>
      </w:r>
    </w:p>
    <w:p w14:paraId="08BB9372" w14:textId="77777777" w:rsidR="00B44D7B" w:rsidRPr="00F16B9C" w:rsidRDefault="00B44D7B" w:rsidP="004A3F7D">
      <w:pPr>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Trabalhamos com ética e transparência em um ambiente de confiança e cultivamos essa confiança com nossos colaboradores, clientes, fornecedores e parceiros.</w:t>
      </w:r>
    </w:p>
    <w:p w14:paraId="1F1420FC" w14:textId="77777777" w:rsidR="00B44D7B" w:rsidRPr="00F16B9C" w:rsidRDefault="00B44D7B" w:rsidP="004A3F7D">
      <w:pPr>
        <w:pStyle w:val="PargrafodaLista"/>
        <w:numPr>
          <w:ilvl w:val="0"/>
          <w:numId w:val="8"/>
        </w:numPr>
        <w:ind w:left="0" w:firstLine="709"/>
        <w:mirrorIndents/>
        <w:jc w:val="left"/>
        <w:rPr>
          <w:rFonts w:ascii="Times New Roman" w:hAnsi="Times New Roman" w:cs="Times New Roman"/>
          <w:bCs/>
          <w:sz w:val="24"/>
          <w:szCs w:val="24"/>
        </w:rPr>
      </w:pPr>
      <w:r w:rsidRPr="00F16B9C">
        <w:rPr>
          <w:rFonts w:ascii="Times New Roman" w:hAnsi="Times New Roman" w:cs="Times New Roman"/>
          <w:bCs/>
          <w:sz w:val="24"/>
          <w:szCs w:val="24"/>
        </w:rPr>
        <w:t>Inovação</w:t>
      </w:r>
    </w:p>
    <w:p w14:paraId="624216E4" w14:textId="77777777" w:rsidR="00B44D7B" w:rsidRPr="00F16B9C" w:rsidRDefault="00B44D7B" w:rsidP="004A3F7D">
      <w:pPr>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Temos a cabeça aberta para incentivar a criatividade e a inovação. Procuramos permanentemente novas soluções, serviços e processos. Aceitamos os erros que resultam em aprendizado e corrigimos suas causas.</w:t>
      </w:r>
    </w:p>
    <w:p w14:paraId="1C750B10" w14:textId="77777777" w:rsidR="00B44D7B" w:rsidRPr="00F16B9C" w:rsidRDefault="00B44D7B" w:rsidP="004A3F7D">
      <w:pPr>
        <w:pStyle w:val="PargrafodaLista"/>
        <w:numPr>
          <w:ilvl w:val="0"/>
          <w:numId w:val="5"/>
        </w:numPr>
        <w:ind w:left="0" w:firstLine="709"/>
        <w:mirrorIndents/>
        <w:jc w:val="left"/>
        <w:rPr>
          <w:rFonts w:ascii="Times New Roman" w:hAnsi="Times New Roman" w:cs="Times New Roman"/>
          <w:bCs/>
          <w:sz w:val="24"/>
          <w:szCs w:val="24"/>
        </w:rPr>
      </w:pPr>
      <w:r w:rsidRPr="00F16B9C">
        <w:rPr>
          <w:rFonts w:ascii="Times New Roman" w:hAnsi="Times New Roman" w:cs="Times New Roman"/>
          <w:bCs/>
          <w:sz w:val="24"/>
          <w:szCs w:val="24"/>
        </w:rPr>
        <w:t>Resultados</w:t>
      </w:r>
    </w:p>
    <w:p w14:paraId="51361D4F" w14:textId="01C4B1AF" w:rsidR="00B44D7B" w:rsidRDefault="00B44D7B" w:rsidP="004A3F7D">
      <w:pPr>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Buscamos resultados positivos de forma consistente para nós para nossos clientes e para o meio ambiente sempre do jeito certo.</w:t>
      </w:r>
    </w:p>
    <w:p w14:paraId="71E126CA" w14:textId="77777777" w:rsidR="004A3F7D" w:rsidRPr="00F16B9C" w:rsidRDefault="004A3F7D" w:rsidP="004A3F7D">
      <w:pPr>
        <w:contextualSpacing/>
        <w:mirrorIndents/>
        <w:jc w:val="left"/>
        <w:rPr>
          <w:rFonts w:ascii="Times New Roman" w:hAnsi="Times New Roman" w:cs="Times New Roman"/>
          <w:bCs/>
          <w:sz w:val="24"/>
          <w:szCs w:val="24"/>
        </w:rPr>
      </w:pPr>
    </w:p>
    <w:p w14:paraId="240F37E4" w14:textId="77777777" w:rsidR="00B44D7B" w:rsidRPr="00F16B9C" w:rsidRDefault="00B44D7B" w:rsidP="00237540">
      <w:pPr>
        <w:pStyle w:val="PargrafodaLista"/>
        <w:numPr>
          <w:ilvl w:val="0"/>
          <w:numId w:val="43"/>
        </w:numPr>
        <w:ind w:left="0" w:firstLine="709"/>
        <w:mirrorIndents/>
        <w:jc w:val="left"/>
        <w:outlineLvl w:val="0"/>
        <w:rPr>
          <w:rFonts w:ascii="Times New Roman" w:hAnsi="Times New Roman" w:cs="Times New Roman"/>
          <w:b/>
          <w:sz w:val="24"/>
          <w:szCs w:val="24"/>
        </w:rPr>
      </w:pPr>
      <w:bookmarkStart w:id="30" w:name="_Toc120825288"/>
      <w:r w:rsidRPr="00F16B9C">
        <w:rPr>
          <w:rFonts w:ascii="Times New Roman" w:hAnsi="Times New Roman" w:cs="Times New Roman"/>
          <w:b/>
          <w:sz w:val="24"/>
          <w:szCs w:val="24"/>
        </w:rPr>
        <w:t>O Sistema Atual</w:t>
      </w:r>
      <w:bookmarkEnd w:id="30"/>
    </w:p>
    <w:p w14:paraId="76DFF7A6" w14:textId="77777777" w:rsidR="00B44D7B" w:rsidRPr="00F16B9C" w:rsidRDefault="00B44D7B" w:rsidP="00237540">
      <w:pPr>
        <w:pStyle w:val="PargrafodaLista"/>
        <w:numPr>
          <w:ilvl w:val="1"/>
          <w:numId w:val="43"/>
        </w:numPr>
        <w:ind w:left="0" w:firstLine="709"/>
        <w:mirrorIndents/>
        <w:jc w:val="left"/>
        <w:outlineLvl w:val="1"/>
        <w:rPr>
          <w:rFonts w:ascii="Times New Roman" w:hAnsi="Times New Roman" w:cs="Times New Roman"/>
          <w:b/>
          <w:color w:val="70AD47" w:themeColor="accent6"/>
          <w:sz w:val="24"/>
          <w:szCs w:val="24"/>
        </w:rPr>
      </w:pPr>
      <w:bookmarkStart w:id="31" w:name="_Toc120825289"/>
      <w:r w:rsidRPr="00F16B9C">
        <w:rPr>
          <w:rFonts w:ascii="Times New Roman" w:hAnsi="Times New Roman" w:cs="Times New Roman"/>
          <w:sz w:val="24"/>
          <w:szCs w:val="24"/>
        </w:rPr>
        <w:t>Justificativa da escolha do Sistema</w:t>
      </w:r>
      <w:bookmarkEnd w:id="31"/>
    </w:p>
    <w:p w14:paraId="092C82A2" w14:textId="77777777" w:rsidR="00B44D7B" w:rsidRPr="00F16B9C" w:rsidRDefault="00B44D7B" w:rsidP="006172DE">
      <w:pPr>
        <w:contextualSpacing/>
        <w:mirrorIndents/>
        <w:jc w:val="left"/>
        <w:rPr>
          <w:rFonts w:ascii="Times New Roman" w:hAnsi="Times New Roman" w:cs="Times New Roman"/>
          <w:sz w:val="24"/>
          <w:szCs w:val="24"/>
        </w:rPr>
      </w:pPr>
      <w:commentRangeStart w:id="32"/>
      <w:r w:rsidRPr="00F16B9C">
        <w:rPr>
          <w:rFonts w:ascii="Times New Roman" w:hAnsi="Times New Roman" w:cs="Times New Roman"/>
          <w:sz w:val="24"/>
          <w:szCs w:val="24"/>
        </w:rPr>
        <w:t xml:space="preserve">Na verdade, não há um Sistema informatizado ou uma formalidade, o procedimento adotado pela empresa OceanPact para a execução das atividades exibe irregularidades e cria riscos na organização diária dos operantes, e mescla suas funções em funções braçais, e administrativas como controle de estoque, execução da manutenção na embarcação, e recebimento de solicitações. Em adendo algumas prioridades de serviços como veremos, são definidas pelos próprios técnicos que recebem as solicitações, e ainda por entrevista a um técnico do setor, foi informado que ocorrem momentos em que os técnicos executam as funções do supervisor de receber e registrar a solicitação, o que tende a mesclar atribuições e possíveis conflitos ou perda de informação no processo, consequentemente gerando problemas de motivação e produtividade além do prejuízo direto ao </w:t>
      </w:r>
      <w:proofErr w:type="gramStart"/>
      <w:r w:rsidRPr="00F16B9C">
        <w:rPr>
          <w:rFonts w:ascii="Times New Roman" w:hAnsi="Times New Roman" w:cs="Times New Roman"/>
          <w:sz w:val="24"/>
          <w:szCs w:val="24"/>
        </w:rPr>
        <w:t>produto final</w:t>
      </w:r>
      <w:proofErr w:type="gramEnd"/>
      <w:r w:rsidRPr="00F16B9C">
        <w:rPr>
          <w:rFonts w:ascii="Times New Roman" w:hAnsi="Times New Roman" w:cs="Times New Roman"/>
          <w:sz w:val="24"/>
          <w:szCs w:val="24"/>
        </w:rPr>
        <w:t>.</w:t>
      </w:r>
    </w:p>
    <w:p w14:paraId="0B9C46EA" w14:textId="77777777" w:rsidR="00B44D7B" w:rsidRPr="00F16B9C" w:rsidRDefault="00B44D7B" w:rsidP="006172DE">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A situação do setor NavTI chama atenção por ter uma nítida abertura para as melhorias propostas neste projeto, mas por motivos não investigados estas melhorias ainda não foram implementadas e continuam impedindo passivamente o atingimento de 100% da eficiência dos serviços da empresa, ou pelo menos gerando riscos disso.</w:t>
      </w:r>
      <w:commentRangeEnd w:id="32"/>
      <w:r w:rsidRPr="00F16B9C">
        <w:rPr>
          <w:rStyle w:val="Refdecomentrio"/>
          <w:rFonts w:ascii="Times New Roman" w:hAnsi="Times New Roman" w:cs="Times New Roman"/>
          <w:sz w:val="24"/>
          <w:szCs w:val="24"/>
        </w:rPr>
        <w:commentReference w:id="32"/>
      </w:r>
    </w:p>
    <w:p w14:paraId="05592C1E" w14:textId="5D862534" w:rsidR="00B44D7B" w:rsidRPr="00F16B9C" w:rsidRDefault="00B44D7B" w:rsidP="00237540">
      <w:pPr>
        <w:pStyle w:val="PargrafodaLista"/>
        <w:numPr>
          <w:ilvl w:val="1"/>
          <w:numId w:val="43"/>
        </w:numPr>
        <w:ind w:left="0" w:firstLine="709"/>
        <w:mirrorIndents/>
        <w:jc w:val="left"/>
        <w:outlineLvl w:val="1"/>
        <w:rPr>
          <w:rFonts w:ascii="Times New Roman" w:hAnsi="Times New Roman" w:cs="Times New Roman"/>
          <w:sz w:val="24"/>
          <w:szCs w:val="24"/>
        </w:rPr>
      </w:pPr>
      <w:bookmarkStart w:id="33" w:name="_Toc120825290"/>
      <w:r w:rsidRPr="00F16B9C">
        <w:rPr>
          <w:rFonts w:ascii="Times New Roman" w:hAnsi="Times New Roman" w:cs="Times New Roman"/>
          <w:sz w:val="24"/>
          <w:szCs w:val="24"/>
        </w:rPr>
        <w:t>O Funcionamento do Sistema Atual</w:t>
      </w:r>
      <w:bookmarkEnd w:id="33"/>
    </w:p>
    <w:p w14:paraId="48FE3BB6" w14:textId="7E4E1161" w:rsidR="00B44D7B" w:rsidRPr="00F16B9C" w:rsidRDefault="00B44D7B" w:rsidP="006172DE">
      <w:pPr>
        <w:keepNext/>
        <w:contextualSpacing/>
        <w:mirrorIndents/>
        <w:jc w:val="left"/>
        <w:rPr>
          <w:rFonts w:ascii="Times New Roman" w:hAnsi="Times New Roman" w:cs="Times New Roman"/>
          <w:noProof/>
          <w:sz w:val="24"/>
          <w:szCs w:val="24"/>
        </w:rPr>
      </w:pPr>
      <w:r w:rsidRPr="00F16B9C">
        <w:rPr>
          <w:rFonts w:ascii="Times New Roman" w:hAnsi="Times New Roman" w:cs="Times New Roman"/>
          <w:sz w:val="24"/>
          <w:szCs w:val="24"/>
        </w:rPr>
        <w:t>A empresa OceanPact</w:t>
      </w:r>
      <w:ins w:id="34" w:author="Baliu" w:date="2022-09-25T15:45:00Z">
        <w:r w:rsidRPr="00F16B9C">
          <w:rPr>
            <w:rFonts w:ascii="Times New Roman" w:hAnsi="Times New Roman" w:cs="Times New Roman"/>
            <w:sz w:val="24"/>
            <w:szCs w:val="24"/>
          </w:rPr>
          <w:t xml:space="preserve"> </w:t>
        </w:r>
      </w:ins>
      <w:r w:rsidRPr="00F16B9C">
        <w:rPr>
          <w:rFonts w:ascii="Times New Roman" w:hAnsi="Times New Roman" w:cs="Times New Roman"/>
          <w:sz w:val="24"/>
          <w:szCs w:val="24"/>
        </w:rPr>
        <w:t xml:space="preserve">atualmente separa seu setor de T.I em 3 partes distintas sob a mesma direção, e são elas: a área de Infraestrutura, a de Sistemas e a NavTI, a qual é focada </w:t>
      </w:r>
      <w:r w:rsidRPr="00F16B9C">
        <w:rPr>
          <w:rFonts w:ascii="Times New Roman" w:hAnsi="Times New Roman" w:cs="Times New Roman"/>
          <w:sz w:val="24"/>
          <w:szCs w:val="24"/>
        </w:rPr>
        <w:lastRenderedPageBreak/>
        <w:t>em oferecer serviços de infraestrutura para as embarcações da empresa e é cenário do Sistema Atual, e é para a qual se destina o Sistema Proposto.</w:t>
      </w:r>
    </w:p>
    <w:p w14:paraId="5C459387" w14:textId="77777777" w:rsidR="00B44D7B" w:rsidRPr="00F16B9C" w:rsidRDefault="00B44D7B" w:rsidP="006172DE">
      <w:pPr>
        <w:keepNext/>
        <w:contextualSpacing/>
        <w:mirrorIndents/>
        <w:jc w:val="left"/>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2B033D92" wp14:editId="365DD292">
            <wp:extent cx="5186855" cy="3189091"/>
            <wp:effectExtent l="0" t="0" r="0" b="0"/>
            <wp:docPr id="3"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agrama&#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8096" cy="3189854"/>
                    </a:xfrm>
                    <a:prstGeom prst="rect">
                      <a:avLst/>
                    </a:prstGeom>
                    <a:noFill/>
                    <a:ln>
                      <a:noFill/>
                    </a:ln>
                  </pic:spPr>
                </pic:pic>
              </a:graphicData>
            </a:graphic>
          </wp:inline>
        </w:drawing>
      </w:r>
    </w:p>
    <w:p w14:paraId="743976C9" w14:textId="77777777" w:rsidR="00B44D7B" w:rsidRPr="006172DE" w:rsidRDefault="00B44D7B" w:rsidP="00F16B9C">
      <w:pPr>
        <w:pStyle w:val="Legenda"/>
        <w:spacing w:after="0" w:line="360" w:lineRule="auto"/>
        <w:contextualSpacing/>
        <w:mirrorIndents/>
        <w:rPr>
          <w:rFonts w:ascii="Times New Roman" w:hAnsi="Times New Roman" w:cs="Times New Roman"/>
          <w:sz w:val="20"/>
          <w:szCs w:val="20"/>
        </w:rPr>
      </w:pPr>
      <w:bookmarkStart w:id="35" w:name="_Toc120825387"/>
      <w:r w:rsidRPr="006172DE">
        <w:rPr>
          <w:rFonts w:ascii="Times New Roman" w:hAnsi="Times New Roman" w:cs="Times New Roman"/>
          <w:sz w:val="20"/>
          <w:szCs w:val="20"/>
        </w:rPr>
        <w:t xml:space="preserve">Figura </w:t>
      </w:r>
      <w:r w:rsidRPr="006172DE">
        <w:rPr>
          <w:rFonts w:ascii="Times New Roman" w:hAnsi="Times New Roman" w:cs="Times New Roman"/>
          <w:sz w:val="20"/>
          <w:szCs w:val="20"/>
        </w:rPr>
        <w:fldChar w:fldCharType="begin"/>
      </w:r>
      <w:r w:rsidRPr="006172DE">
        <w:rPr>
          <w:rFonts w:ascii="Times New Roman" w:hAnsi="Times New Roman" w:cs="Times New Roman"/>
          <w:sz w:val="20"/>
          <w:szCs w:val="20"/>
        </w:rPr>
        <w:instrText xml:space="preserve"> SEQ Figura \* ARABIC </w:instrText>
      </w:r>
      <w:r w:rsidRPr="006172DE">
        <w:rPr>
          <w:rFonts w:ascii="Times New Roman" w:hAnsi="Times New Roman" w:cs="Times New Roman"/>
          <w:sz w:val="20"/>
          <w:szCs w:val="20"/>
        </w:rPr>
        <w:fldChar w:fldCharType="separate"/>
      </w:r>
      <w:r w:rsidRPr="006172DE">
        <w:rPr>
          <w:rFonts w:ascii="Times New Roman" w:hAnsi="Times New Roman" w:cs="Times New Roman"/>
          <w:noProof/>
          <w:sz w:val="20"/>
          <w:szCs w:val="20"/>
        </w:rPr>
        <w:t>2</w:t>
      </w:r>
      <w:r w:rsidRPr="006172DE">
        <w:rPr>
          <w:rFonts w:ascii="Times New Roman" w:hAnsi="Times New Roman" w:cs="Times New Roman"/>
          <w:noProof/>
          <w:sz w:val="20"/>
          <w:szCs w:val="20"/>
        </w:rPr>
        <w:fldChar w:fldCharType="end"/>
      </w:r>
      <w:r w:rsidRPr="006172DE">
        <w:rPr>
          <w:rFonts w:ascii="Times New Roman" w:hAnsi="Times New Roman" w:cs="Times New Roman"/>
          <w:sz w:val="20"/>
          <w:szCs w:val="20"/>
        </w:rPr>
        <w:t xml:space="preserve"> Organograma simplificado OceanPact</w:t>
      </w:r>
      <w:bookmarkEnd w:id="35"/>
    </w:p>
    <w:p w14:paraId="5B8EE791" w14:textId="77777777" w:rsidR="00B44D7B" w:rsidRPr="00F16B9C" w:rsidRDefault="00B44D7B" w:rsidP="006172DE">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O atual processo envolve 3 atores: O Supervisor, o Técnico, e o Comandante do navio.</w:t>
      </w:r>
    </w:p>
    <w:p w14:paraId="14568AE8"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486409C9" wp14:editId="40D844FA">
            <wp:extent cx="3875033" cy="2228599"/>
            <wp:effectExtent l="19050" t="19050" r="11430" b="19685"/>
            <wp:docPr id="2" name="Imagem 2"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ntendo Diagram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878297" cy="2230476"/>
                    </a:xfrm>
                    <a:prstGeom prst="rect">
                      <a:avLst/>
                    </a:prstGeom>
                    <a:ln>
                      <a:solidFill>
                        <a:schemeClr val="tx1"/>
                      </a:solidFill>
                    </a:ln>
                  </pic:spPr>
                </pic:pic>
              </a:graphicData>
            </a:graphic>
          </wp:inline>
        </w:drawing>
      </w:r>
    </w:p>
    <w:p w14:paraId="571BA8F7" w14:textId="77777777" w:rsidR="00B44D7B" w:rsidRPr="006172DE" w:rsidRDefault="00B44D7B" w:rsidP="00F16B9C">
      <w:pPr>
        <w:pStyle w:val="Legenda"/>
        <w:spacing w:after="0" w:line="360" w:lineRule="auto"/>
        <w:contextualSpacing/>
        <w:mirrorIndents/>
        <w:rPr>
          <w:rFonts w:ascii="Times New Roman" w:hAnsi="Times New Roman" w:cs="Times New Roman"/>
          <w:sz w:val="20"/>
          <w:szCs w:val="20"/>
        </w:rPr>
      </w:pPr>
      <w:bookmarkStart w:id="36" w:name="_Toc120825388"/>
      <w:r w:rsidRPr="006172DE">
        <w:rPr>
          <w:rFonts w:ascii="Times New Roman" w:hAnsi="Times New Roman" w:cs="Times New Roman"/>
          <w:sz w:val="20"/>
          <w:szCs w:val="20"/>
        </w:rPr>
        <w:t xml:space="preserve">Figura </w:t>
      </w:r>
      <w:r w:rsidRPr="006172DE">
        <w:rPr>
          <w:rFonts w:ascii="Times New Roman" w:hAnsi="Times New Roman" w:cs="Times New Roman"/>
          <w:sz w:val="20"/>
          <w:szCs w:val="20"/>
        </w:rPr>
        <w:fldChar w:fldCharType="begin"/>
      </w:r>
      <w:r w:rsidRPr="006172DE">
        <w:rPr>
          <w:rFonts w:ascii="Times New Roman" w:hAnsi="Times New Roman" w:cs="Times New Roman"/>
          <w:sz w:val="20"/>
          <w:szCs w:val="20"/>
        </w:rPr>
        <w:instrText xml:space="preserve"> SEQ Figura \* ARABIC </w:instrText>
      </w:r>
      <w:r w:rsidRPr="006172DE">
        <w:rPr>
          <w:rFonts w:ascii="Times New Roman" w:hAnsi="Times New Roman" w:cs="Times New Roman"/>
          <w:sz w:val="20"/>
          <w:szCs w:val="20"/>
        </w:rPr>
        <w:fldChar w:fldCharType="separate"/>
      </w:r>
      <w:r w:rsidRPr="006172DE">
        <w:rPr>
          <w:rFonts w:ascii="Times New Roman" w:hAnsi="Times New Roman" w:cs="Times New Roman"/>
          <w:noProof/>
          <w:sz w:val="20"/>
          <w:szCs w:val="20"/>
        </w:rPr>
        <w:t>3</w:t>
      </w:r>
      <w:r w:rsidRPr="006172DE">
        <w:rPr>
          <w:rFonts w:ascii="Times New Roman" w:hAnsi="Times New Roman" w:cs="Times New Roman"/>
          <w:noProof/>
          <w:sz w:val="20"/>
          <w:szCs w:val="20"/>
        </w:rPr>
        <w:fldChar w:fldCharType="end"/>
      </w:r>
      <w:r w:rsidRPr="006172DE">
        <w:rPr>
          <w:rFonts w:ascii="Times New Roman" w:hAnsi="Times New Roman" w:cs="Times New Roman"/>
          <w:sz w:val="20"/>
          <w:szCs w:val="20"/>
        </w:rPr>
        <w:t xml:space="preserve"> Usuários do Sistema Atual</w:t>
      </w:r>
      <w:bookmarkEnd w:id="36"/>
    </w:p>
    <w:p w14:paraId="5B2DFEE5" w14:textId="13FDC01C" w:rsidR="00B44D7B" w:rsidRPr="00F16B9C" w:rsidRDefault="00B44D7B" w:rsidP="006172DE">
      <w:pPr>
        <w:contextualSpacing/>
        <w:mirrorIndents/>
        <w:jc w:val="left"/>
        <w:rPr>
          <w:rFonts w:ascii="Times New Roman" w:hAnsi="Times New Roman" w:cs="Times New Roman"/>
          <w:sz w:val="24"/>
          <w:szCs w:val="24"/>
        </w:rPr>
      </w:pPr>
      <w:commentRangeStart w:id="37"/>
      <w:r w:rsidRPr="00F16B9C">
        <w:rPr>
          <w:rFonts w:ascii="Times New Roman" w:hAnsi="Times New Roman" w:cs="Times New Roman"/>
          <w:sz w:val="24"/>
          <w:szCs w:val="24"/>
        </w:rPr>
        <w:t>Quando uma embarcação precisa, ou supõe-se que precisará de serviços voltados para sua infraestrutura de T.I, o Comandante do navio entra em contato, por telefone ou de outra maneira informal, com o Supervisor NavTI para agendar uma manutenção. Ele passa os dados de Porto, data estimada, Embarcação, e inicia sua viagem.</w:t>
      </w:r>
    </w:p>
    <w:p w14:paraId="0E987801" w14:textId="08BFAE0B" w:rsidR="00B44D7B" w:rsidRPr="00F16B9C" w:rsidRDefault="00B44D7B" w:rsidP="006172DE">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lastRenderedPageBreak/>
        <w:t>Com o serviço agendado, o Supervisor designa um Técnico para que tome o serviço para si, e fique responsável por quaisquer manutenções e registros delas feitos.</w:t>
      </w:r>
    </w:p>
    <w:p w14:paraId="0A40658E" w14:textId="3C84947E" w:rsidR="00B44D7B" w:rsidRPr="00F16B9C" w:rsidRDefault="00B44D7B" w:rsidP="006172DE">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O Técnico designado, recebe a ordem de Serviço, e se programa para ir ao Porto no dia e horas marcados.</w:t>
      </w:r>
    </w:p>
    <w:p w14:paraId="6384ABFC" w14:textId="45417DF7" w:rsidR="00B44D7B" w:rsidRPr="00F16B9C" w:rsidRDefault="00B44D7B" w:rsidP="006172DE">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Ao final do percurso da Embarcação, a Embarcação é levada ao Porto determinado, pois determinadas manutenções não podem ser feitas em navegação, e é posta em </w:t>
      </w:r>
      <w:proofErr w:type="spellStart"/>
      <w:r w:rsidRPr="00F16B9C">
        <w:rPr>
          <w:rFonts w:ascii="Times New Roman" w:hAnsi="Times New Roman" w:cs="Times New Roman"/>
          <w:sz w:val="24"/>
          <w:szCs w:val="24"/>
        </w:rPr>
        <w:t>docagem</w:t>
      </w:r>
      <w:proofErr w:type="spellEnd"/>
      <w:r w:rsidRPr="00F16B9C">
        <w:rPr>
          <w:rFonts w:ascii="Times New Roman" w:hAnsi="Times New Roman" w:cs="Times New Roman"/>
          <w:sz w:val="24"/>
          <w:szCs w:val="24"/>
        </w:rPr>
        <w:t>, processo que consiste em sua remoção da água para uma suspensão em terra firme visando manutenções.</w:t>
      </w:r>
    </w:p>
    <w:p w14:paraId="73C6D39C" w14:textId="7C8A3E8C" w:rsidR="00B44D7B" w:rsidRPr="00F16B9C" w:rsidRDefault="00B44D7B" w:rsidP="006172DE">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Quando uma Embarcação entra em </w:t>
      </w:r>
      <w:proofErr w:type="spellStart"/>
      <w:r w:rsidRPr="00F16B9C">
        <w:rPr>
          <w:rFonts w:ascii="Times New Roman" w:hAnsi="Times New Roman" w:cs="Times New Roman"/>
          <w:sz w:val="24"/>
          <w:szCs w:val="24"/>
        </w:rPr>
        <w:t>docagem</w:t>
      </w:r>
      <w:proofErr w:type="spellEnd"/>
      <w:r w:rsidRPr="00F16B9C">
        <w:rPr>
          <w:rFonts w:ascii="Times New Roman" w:hAnsi="Times New Roman" w:cs="Times New Roman"/>
          <w:sz w:val="24"/>
          <w:szCs w:val="24"/>
        </w:rPr>
        <w:t xml:space="preserve"> o Técnico designado pelo Supervisor da NavTI, dirige-se ao Porto informado no agendamento e fica responsável pela identificação e resolução de quaisquer demandas de Serviço.</w:t>
      </w:r>
    </w:p>
    <w:p w14:paraId="2DB10B8C" w14:textId="77777777" w:rsidR="00B44D7B" w:rsidRPr="00F16B9C" w:rsidRDefault="00B44D7B" w:rsidP="006172DE">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Neste processo não é gerado nenhuma documentação e o único registro dos serviços executados na Embarcação ficam de responsabilidade do Técnico, os quais são realizados por meio dos programas Word, Excel ou Microsoft Project.</w:t>
      </w:r>
      <w:commentRangeEnd w:id="37"/>
      <w:r w:rsidRPr="00F16B9C">
        <w:rPr>
          <w:rStyle w:val="Refdecomentrio"/>
          <w:rFonts w:ascii="Times New Roman" w:hAnsi="Times New Roman" w:cs="Times New Roman"/>
          <w:sz w:val="24"/>
          <w:szCs w:val="24"/>
        </w:rPr>
        <w:commentReference w:id="37"/>
      </w:r>
    </w:p>
    <w:p w14:paraId="7C14C7B5" w14:textId="77777777" w:rsidR="00B44D7B" w:rsidRPr="00F16B9C" w:rsidRDefault="00B44D7B" w:rsidP="006172DE">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O funcionamento se resume na seguinte imagem:</w:t>
      </w:r>
    </w:p>
    <w:p w14:paraId="443E6064" w14:textId="77777777" w:rsidR="00B44D7B" w:rsidRPr="00F16B9C" w:rsidRDefault="00B44D7B" w:rsidP="006172DE">
      <w:pPr>
        <w:keepNext/>
        <w:ind w:left="-1418" w:right="-1"/>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43DB064F" wp14:editId="448DD639">
            <wp:extent cx="6479540" cy="3651885"/>
            <wp:effectExtent l="0" t="0" r="0" b="5715"/>
            <wp:docPr id="79" name="Imagem 7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Diagrama&#10;&#10;Descrição gerada automaticamente"/>
                    <pic:cNvPicPr/>
                  </pic:nvPicPr>
                  <pic:blipFill>
                    <a:blip r:embed="rId17"/>
                    <a:stretch>
                      <a:fillRect/>
                    </a:stretch>
                  </pic:blipFill>
                  <pic:spPr>
                    <a:xfrm>
                      <a:off x="0" y="0"/>
                      <a:ext cx="6479540" cy="3651885"/>
                    </a:xfrm>
                    <a:prstGeom prst="rect">
                      <a:avLst/>
                    </a:prstGeom>
                  </pic:spPr>
                </pic:pic>
              </a:graphicData>
            </a:graphic>
          </wp:inline>
        </w:drawing>
      </w:r>
    </w:p>
    <w:p w14:paraId="2804BD10" w14:textId="77777777" w:rsidR="00B44D7B" w:rsidRPr="006172DE" w:rsidRDefault="00B44D7B" w:rsidP="00F16B9C">
      <w:pPr>
        <w:pStyle w:val="Legenda"/>
        <w:spacing w:after="0" w:line="360" w:lineRule="auto"/>
        <w:contextualSpacing/>
        <w:mirrorIndents/>
        <w:rPr>
          <w:rFonts w:ascii="Times New Roman" w:hAnsi="Times New Roman" w:cs="Times New Roman"/>
          <w:sz w:val="20"/>
          <w:szCs w:val="20"/>
        </w:rPr>
      </w:pPr>
      <w:bookmarkStart w:id="38" w:name="_Toc120825389"/>
      <w:r w:rsidRPr="006172DE">
        <w:rPr>
          <w:rFonts w:ascii="Times New Roman" w:hAnsi="Times New Roman" w:cs="Times New Roman"/>
          <w:sz w:val="20"/>
          <w:szCs w:val="20"/>
        </w:rPr>
        <w:t xml:space="preserve">Figura </w:t>
      </w:r>
      <w:r w:rsidRPr="006172DE">
        <w:rPr>
          <w:rFonts w:ascii="Times New Roman" w:hAnsi="Times New Roman" w:cs="Times New Roman"/>
          <w:sz w:val="20"/>
          <w:szCs w:val="20"/>
        </w:rPr>
        <w:fldChar w:fldCharType="begin"/>
      </w:r>
      <w:r w:rsidRPr="006172DE">
        <w:rPr>
          <w:rFonts w:ascii="Times New Roman" w:hAnsi="Times New Roman" w:cs="Times New Roman"/>
          <w:sz w:val="20"/>
          <w:szCs w:val="20"/>
        </w:rPr>
        <w:instrText xml:space="preserve"> SEQ Figura \* ARABIC </w:instrText>
      </w:r>
      <w:r w:rsidRPr="006172DE">
        <w:rPr>
          <w:rFonts w:ascii="Times New Roman" w:hAnsi="Times New Roman" w:cs="Times New Roman"/>
          <w:sz w:val="20"/>
          <w:szCs w:val="20"/>
        </w:rPr>
        <w:fldChar w:fldCharType="separate"/>
      </w:r>
      <w:r w:rsidRPr="006172DE">
        <w:rPr>
          <w:rFonts w:ascii="Times New Roman" w:hAnsi="Times New Roman" w:cs="Times New Roman"/>
          <w:noProof/>
          <w:sz w:val="20"/>
          <w:szCs w:val="20"/>
        </w:rPr>
        <w:t>4</w:t>
      </w:r>
      <w:r w:rsidRPr="006172DE">
        <w:rPr>
          <w:rFonts w:ascii="Times New Roman" w:hAnsi="Times New Roman" w:cs="Times New Roman"/>
          <w:noProof/>
          <w:sz w:val="20"/>
          <w:szCs w:val="20"/>
        </w:rPr>
        <w:fldChar w:fldCharType="end"/>
      </w:r>
      <w:r w:rsidRPr="006172DE">
        <w:rPr>
          <w:rFonts w:ascii="Times New Roman" w:hAnsi="Times New Roman" w:cs="Times New Roman"/>
          <w:sz w:val="20"/>
          <w:szCs w:val="20"/>
        </w:rPr>
        <w:t xml:space="preserve"> Sistema Atual</w:t>
      </w:r>
      <w:bookmarkEnd w:id="38"/>
    </w:p>
    <w:p w14:paraId="58D5D565" w14:textId="77777777" w:rsidR="00B44D7B" w:rsidRPr="00F16B9C" w:rsidRDefault="00B44D7B" w:rsidP="00237540">
      <w:pPr>
        <w:pStyle w:val="PargrafodaLista"/>
        <w:numPr>
          <w:ilvl w:val="1"/>
          <w:numId w:val="43"/>
        </w:numPr>
        <w:ind w:left="0" w:firstLine="709"/>
        <w:mirrorIndents/>
        <w:jc w:val="left"/>
        <w:outlineLvl w:val="1"/>
        <w:rPr>
          <w:rFonts w:ascii="Times New Roman" w:hAnsi="Times New Roman" w:cs="Times New Roman"/>
          <w:sz w:val="24"/>
          <w:szCs w:val="24"/>
        </w:rPr>
      </w:pPr>
      <w:bookmarkStart w:id="39" w:name="_Toc120825291"/>
      <w:r w:rsidRPr="00F16B9C">
        <w:rPr>
          <w:rFonts w:ascii="Times New Roman" w:hAnsi="Times New Roman" w:cs="Times New Roman"/>
          <w:sz w:val="24"/>
          <w:szCs w:val="24"/>
        </w:rPr>
        <w:t>Situação Desejada</w:t>
      </w:r>
      <w:bookmarkEnd w:id="39"/>
    </w:p>
    <w:p w14:paraId="1E686194" w14:textId="041730F9" w:rsidR="00B44D7B" w:rsidRDefault="00B44D7B" w:rsidP="006172DE">
      <w:pPr>
        <w:contextualSpacing/>
        <w:mirrorIndents/>
        <w:jc w:val="left"/>
        <w:rPr>
          <w:rFonts w:ascii="Times New Roman" w:hAnsi="Times New Roman" w:cs="Times New Roman"/>
          <w:sz w:val="24"/>
          <w:szCs w:val="24"/>
        </w:rPr>
      </w:pPr>
      <w:commentRangeStart w:id="40"/>
      <w:commentRangeStart w:id="41"/>
      <w:r w:rsidRPr="00F16B9C">
        <w:rPr>
          <w:rFonts w:ascii="Times New Roman" w:hAnsi="Times New Roman" w:cs="Times New Roman"/>
          <w:sz w:val="24"/>
          <w:szCs w:val="24"/>
        </w:rPr>
        <w:t xml:space="preserve">Uma das grandes premissas do CSID é trazer fluidez ao serviço derivado deste processo sem alterar o resultado, trazer responsabilidades mais únicas e realmente pertinentes </w:t>
      </w:r>
      <w:r w:rsidRPr="00F16B9C">
        <w:rPr>
          <w:rFonts w:ascii="Times New Roman" w:hAnsi="Times New Roman" w:cs="Times New Roman"/>
          <w:sz w:val="24"/>
          <w:szCs w:val="24"/>
        </w:rPr>
        <w:lastRenderedPageBreak/>
        <w:t>ao Supervisor e dar aos Técnicos, que por vezes mesclam suas funções com o Supervisor, funções mais delimitadas, mas não por isso menos autônomas. Com a implantação do CSID, espera-se que Supervisores sejam solicitados menos vezes em situações mais triviais, para que assim se dediquem a suas demais tarefas fora desta operação, os Comandantes possuam organização entre si, e os Comandantes possuam uma maneira de solicitar e acompanhar com flexibilidade seus pedidos.</w:t>
      </w:r>
      <w:commentRangeEnd w:id="40"/>
      <w:r w:rsidRPr="00F16B9C">
        <w:rPr>
          <w:rStyle w:val="Refdecomentrio"/>
          <w:rFonts w:ascii="Times New Roman" w:hAnsi="Times New Roman" w:cs="Times New Roman"/>
          <w:sz w:val="24"/>
          <w:szCs w:val="24"/>
        </w:rPr>
        <w:commentReference w:id="40"/>
      </w:r>
      <w:commentRangeEnd w:id="41"/>
      <w:r w:rsidRPr="00F16B9C">
        <w:rPr>
          <w:rStyle w:val="Refdecomentrio"/>
          <w:rFonts w:ascii="Times New Roman" w:hAnsi="Times New Roman" w:cs="Times New Roman"/>
          <w:sz w:val="24"/>
          <w:szCs w:val="24"/>
        </w:rPr>
        <w:commentReference w:id="41"/>
      </w:r>
    </w:p>
    <w:p w14:paraId="08BE7E0D" w14:textId="77777777" w:rsidR="006172DE" w:rsidRPr="00F16B9C" w:rsidRDefault="006172DE" w:rsidP="006172DE">
      <w:pPr>
        <w:contextualSpacing/>
        <w:mirrorIndents/>
        <w:jc w:val="left"/>
        <w:rPr>
          <w:rFonts w:ascii="Times New Roman" w:hAnsi="Times New Roman" w:cs="Times New Roman"/>
          <w:sz w:val="24"/>
          <w:szCs w:val="24"/>
        </w:rPr>
      </w:pPr>
    </w:p>
    <w:p w14:paraId="25743519" w14:textId="77777777" w:rsidR="00B44D7B" w:rsidRPr="00F16B9C" w:rsidRDefault="00B44D7B" w:rsidP="00237540">
      <w:pPr>
        <w:pStyle w:val="PargrafodaLista"/>
        <w:numPr>
          <w:ilvl w:val="0"/>
          <w:numId w:val="43"/>
        </w:numPr>
        <w:ind w:left="0" w:firstLine="709"/>
        <w:mirrorIndents/>
        <w:jc w:val="left"/>
        <w:outlineLvl w:val="0"/>
        <w:rPr>
          <w:rFonts w:ascii="Times New Roman" w:hAnsi="Times New Roman" w:cs="Times New Roman"/>
          <w:sz w:val="24"/>
          <w:szCs w:val="24"/>
        </w:rPr>
      </w:pPr>
      <w:bookmarkStart w:id="42" w:name="_Toc120825292"/>
      <w:commentRangeStart w:id="43"/>
      <w:r w:rsidRPr="00F16B9C">
        <w:rPr>
          <w:rFonts w:ascii="Times New Roman" w:hAnsi="Times New Roman" w:cs="Times New Roman"/>
          <w:b/>
          <w:sz w:val="24"/>
          <w:szCs w:val="24"/>
        </w:rPr>
        <w:t>O Sistema Proposto</w:t>
      </w:r>
      <w:bookmarkEnd w:id="42"/>
    </w:p>
    <w:p w14:paraId="7625BABF" w14:textId="77777777" w:rsidR="00B44D7B" w:rsidRPr="00F16B9C" w:rsidRDefault="00B44D7B" w:rsidP="006172DE">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Trata-se de um Sistema para o Agendamento, de forma centralizada, dos Serviços do NavTI executados durante </w:t>
      </w:r>
      <w:proofErr w:type="spellStart"/>
      <w:r w:rsidRPr="00F16B9C">
        <w:rPr>
          <w:rFonts w:ascii="Times New Roman" w:hAnsi="Times New Roman" w:cs="Times New Roman"/>
          <w:sz w:val="24"/>
          <w:szCs w:val="24"/>
        </w:rPr>
        <w:t>docagem</w:t>
      </w:r>
      <w:proofErr w:type="spellEnd"/>
      <w:r w:rsidRPr="00F16B9C">
        <w:rPr>
          <w:rFonts w:ascii="Times New Roman" w:hAnsi="Times New Roman" w:cs="Times New Roman"/>
          <w:sz w:val="24"/>
          <w:szCs w:val="24"/>
        </w:rPr>
        <w:t xml:space="preserve"> dos navios da empresa OceanPact.</w:t>
      </w:r>
      <w:commentRangeEnd w:id="43"/>
      <w:r w:rsidRPr="00F16B9C">
        <w:rPr>
          <w:rStyle w:val="Refdecomentrio"/>
          <w:rFonts w:ascii="Times New Roman" w:hAnsi="Times New Roman" w:cs="Times New Roman"/>
          <w:sz w:val="24"/>
          <w:szCs w:val="24"/>
        </w:rPr>
        <w:commentReference w:id="43"/>
      </w:r>
    </w:p>
    <w:p w14:paraId="207A3A35" w14:textId="77777777" w:rsidR="00B44D7B" w:rsidRPr="00F16B9C" w:rsidRDefault="00B44D7B" w:rsidP="00237540">
      <w:pPr>
        <w:pStyle w:val="PargrafodaLista"/>
        <w:numPr>
          <w:ilvl w:val="1"/>
          <w:numId w:val="43"/>
        </w:numPr>
        <w:ind w:left="0" w:firstLine="709"/>
        <w:mirrorIndents/>
        <w:jc w:val="left"/>
        <w:outlineLvl w:val="1"/>
        <w:rPr>
          <w:rFonts w:ascii="Times New Roman" w:hAnsi="Times New Roman" w:cs="Times New Roman"/>
          <w:sz w:val="24"/>
          <w:szCs w:val="24"/>
        </w:rPr>
      </w:pPr>
      <w:bookmarkStart w:id="44" w:name="_Toc120825293"/>
      <w:r w:rsidRPr="00F16B9C">
        <w:rPr>
          <w:rFonts w:ascii="Times New Roman" w:hAnsi="Times New Roman" w:cs="Times New Roman"/>
          <w:sz w:val="24"/>
          <w:szCs w:val="24"/>
        </w:rPr>
        <w:t>Arquitetura do Sistema Proposto</w:t>
      </w:r>
      <w:bookmarkEnd w:id="44"/>
    </w:p>
    <w:p w14:paraId="0C17D0CF" w14:textId="5800C879" w:rsidR="00B44D7B" w:rsidRPr="00F16B9C" w:rsidRDefault="006172DE" w:rsidP="006172DE">
      <w:pPr>
        <w:contextualSpacing/>
        <w:mirrorIndents/>
        <w:jc w:val="left"/>
        <w:rPr>
          <w:rFonts w:ascii="Times New Roman" w:hAnsi="Times New Roman" w:cs="Times New Roman"/>
          <w:sz w:val="24"/>
          <w:szCs w:val="24"/>
        </w:rPr>
      </w:pPr>
      <w:r w:rsidRPr="00F16B9C">
        <w:rPr>
          <w:rFonts w:ascii="Times New Roman" w:hAnsi="Times New Roman" w:cs="Times New Roman"/>
          <w:noProof/>
          <w:sz w:val="24"/>
          <w:szCs w:val="24"/>
        </w:rPr>
        <w:drawing>
          <wp:anchor distT="0" distB="0" distL="114300" distR="114300" simplePos="0" relativeHeight="251658240" behindDoc="0" locked="0" layoutInCell="1" allowOverlap="1" wp14:anchorId="1060142A" wp14:editId="5AD8CADC">
            <wp:simplePos x="0" y="0"/>
            <wp:positionH relativeFrom="column">
              <wp:posOffset>-423545</wp:posOffset>
            </wp:positionH>
            <wp:positionV relativeFrom="paragraph">
              <wp:posOffset>1597660</wp:posOffset>
            </wp:positionV>
            <wp:extent cx="6475095" cy="2571115"/>
            <wp:effectExtent l="0" t="0" r="1905" b="635"/>
            <wp:wrapSquare wrapText="bothSides"/>
            <wp:docPr id="9" name="Imagem 9"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10;&#10;Descrição gerada automaticamente com confiança média"/>
                    <pic:cNvPicPr/>
                  </pic:nvPicPr>
                  <pic:blipFill>
                    <a:blip r:embed="rId18">
                      <a:extLst>
                        <a:ext uri="{28A0092B-C50C-407E-A947-70E740481C1C}">
                          <a14:useLocalDpi xmlns:a14="http://schemas.microsoft.com/office/drawing/2010/main" val="0"/>
                        </a:ext>
                      </a:extLst>
                    </a:blip>
                    <a:stretch>
                      <a:fillRect/>
                    </a:stretch>
                  </pic:blipFill>
                  <pic:spPr>
                    <a:xfrm>
                      <a:off x="0" y="0"/>
                      <a:ext cx="6475095" cy="2571115"/>
                    </a:xfrm>
                    <a:prstGeom prst="rect">
                      <a:avLst/>
                    </a:prstGeom>
                  </pic:spPr>
                </pic:pic>
              </a:graphicData>
            </a:graphic>
          </wp:anchor>
        </w:drawing>
      </w:r>
      <w:commentRangeStart w:id="45"/>
      <w:r w:rsidR="00B44D7B" w:rsidRPr="00F16B9C">
        <w:rPr>
          <w:rFonts w:ascii="Times New Roman" w:hAnsi="Times New Roman" w:cs="Times New Roman"/>
          <w:sz w:val="24"/>
          <w:szCs w:val="24"/>
        </w:rPr>
        <w:t xml:space="preserve">O Sistema Proposto, CSID – Controle de Serviço de Infraestrutura de </w:t>
      </w:r>
      <w:proofErr w:type="spellStart"/>
      <w:r w:rsidR="00B44D7B" w:rsidRPr="00F16B9C">
        <w:rPr>
          <w:rFonts w:ascii="Times New Roman" w:hAnsi="Times New Roman" w:cs="Times New Roman"/>
          <w:sz w:val="24"/>
          <w:szCs w:val="24"/>
        </w:rPr>
        <w:t>Docagem</w:t>
      </w:r>
      <w:proofErr w:type="spellEnd"/>
      <w:r w:rsidR="00B44D7B" w:rsidRPr="00F16B9C">
        <w:rPr>
          <w:rFonts w:ascii="Times New Roman" w:hAnsi="Times New Roman" w:cs="Times New Roman"/>
          <w:sz w:val="24"/>
          <w:szCs w:val="24"/>
        </w:rPr>
        <w:t xml:space="preserve">, trabalha em </w:t>
      </w:r>
      <w:commentRangeStart w:id="46"/>
      <w:commentRangeStart w:id="47"/>
      <w:r w:rsidR="00B44D7B" w:rsidRPr="00F16B9C">
        <w:rPr>
          <w:rFonts w:ascii="Times New Roman" w:hAnsi="Times New Roman" w:cs="Times New Roman"/>
          <w:sz w:val="24"/>
          <w:szCs w:val="24"/>
        </w:rPr>
        <w:t>arquitetura Cliente-Servidor</w:t>
      </w:r>
      <w:commentRangeEnd w:id="46"/>
      <w:r w:rsidR="00B44D7B" w:rsidRPr="00F16B9C">
        <w:rPr>
          <w:rStyle w:val="Refdecomentrio"/>
          <w:rFonts w:ascii="Times New Roman" w:hAnsi="Times New Roman" w:cs="Times New Roman"/>
          <w:sz w:val="24"/>
          <w:szCs w:val="24"/>
        </w:rPr>
        <w:commentReference w:id="46"/>
      </w:r>
      <w:commentRangeEnd w:id="47"/>
      <w:r w:rsidR="00B44D7B" w:rsidRPr="00F16B9C">
        <w:rPr>
          <w:rStyle w:val="Refdecomentrio"/>
          <w:rFonts w:ascii="Times New Roman" w:hAnsi="Times New Roman" w:cs="Times New Roman"/>
          <w:sz w:val="24"/>
          <w:szCs w:val="24"/>
        </w:rPr>
        <w:commentReference w:id="47"/>
      </w:r>
      <w:r w:rsidR="00B44D7B" w:rsidRPr="00F16B9C">
        <w:rPr>
          <w:rFonts w:ascii="Times New Roman" w:hAnsi="Times New Roman" w:cs="Times New Roman"/>
          <w:sz w:val="24"/>
          <w:szCs w:val="24"/>
        </w:rPr>
        <w:t>, onde seu usuário interagirá com o software instalado na máquina Cliente, que por sua vez comunicar-se-á com uma base de dados alojada em um Servidor remoto, conforme aponta de forma simplificada a ilustração. Vale ainda salientar a divisão modular de Cadastro e Objetivo Principal, que está representada no diagrama modular, mas será detalhado em seguida.</w:t>
      </w:r>
      <w:commentRangeEnd w:id="45"/>
      <w:r w:rsidR="00B44D7B" w:rsidRPr="00F16B9C">
        <w:rPr>
          <w:rStyle w:val="Refdecomentrio"/>
          <w:rFonts w:ascii="Times New Roman" w:hAnsi="Times New Roman" w:cs="Times New Roman"/>
          <w:sz w:val="24"/>
          <w:szCs w:val="24"/>
        </w:rPr>
        <w:commentReference w:id="45"/>
      </w:r>
    </w:p>
    <w:p w14:paraId="08B2489B" w14:textId="3F025843" w:rsidR="00B44D7B" w:rsidRPr="00F16B9C" w:rsidRDefault="00B44D7B" w:rsidP="00F16B9C">
      <w:pPr>
        <w:keepNext/>
        <w:contextualSpacing/>
        <w:mirrorIndents/>
        <w:rPr>
          <w:rFonts w:ascii="Times New Roman" w:hAnsi="Times New Roman" w:cs="Times New Roman"/>
          <w:sz w:val="24"/>
          <w:szCs w:val="24"/>
        </w:rPr>
      </w:pPr>
    </w:p>
    <w:p w14:paraId="3A9806A6" w14:textId="50496976" w:rsidR="00B44D7B" w:rsidRPr="006172DE" w:rsidRDefault="001316E2" w:rsidP="00F16B9C">
      <w:pPr>
        <w:pStyle w:val="Legenda"/>
        <w:spacing w:after="0" w:line="360" w:lineRule="auto"/>
        <w:contextualSpacing/>
        <w:mirrorIndents/>
        <w:rPr>
          <w:rFonts w:ascii="Times New Roman" w:hAnsi="Times New Roman" w:cs="Times New Roman"/>
          <w:sz w:val="20"/>
          <w:szCs w:val="20"/>
        </w:rPr>
      </w:pPr>
      <w:bookmarkStart w:id="48" w:name="_Toc120825390"/>
      <w:r w:rsidRPr="006172DE">
        <w:rPr>
          <w:rFonts w:ascii="Times New Roman" w:hAnsi="Times New Roman" w:cs="Times New Roman"/>
          <w:noProof/>
          <w:sz w:val="20"/>
          <w:szCs w:val="20"/>
        </w:rPr>
        <w:drawing>
          <wp:anchor distT="0" distB="0" distL="114300" distR="114300" simplePos="0" relativeHeight="251659264" behindDoc="0" locked="0" layoutInCell="1" allowOverlap="1" wp14:anchorId="78759DC9" wp14:editId="42A3F1B5">
            <wp:simplePos x="0" y="0"/>
            <wp:positionH relativeFrom="column">
              <wp:posOffset>-356235</wp:posOffset>
            </wp:positionH>
            <wp:positionV relativeFrom="paragraph">
              <wp:posOffset>269240</wp:posOffset>
            </wp:positionV>
            <wp:extent cx="6342380" cy="1780540"/>
            <wp:effectExtent l="0" t="0" r="1270" b="0"/>
            <wp:wrapSquare wrapText="bothSides"/>
            <wp:docPr id="6" name="Imagem 6"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Linha do tempo&#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342380" cy="1780540"/>
                    </a:xfrm>
                    <a:prstGeom prst="rect">
                      <a:avLst/>
                    </a:prstGeom>
                    <a:noFill/>
                    <a:ln>
                      <a:noFill/>
                    </a:ln>
                  </pic:spPr>
                </pic:pic>
              </a:graphicData>
            </a:graphic>
          </wp:anchor>
        </w:drawing>
      </w:r>
      <w:r w:rsidR="00B44D7B" w:rsidRPr="006172DE">
        <w:rPr>
          <w:rFonts w:ascii="Times New Roman" w:hAnsi="Times New Roman" w:cs="Times New Roman"/>
          <w:sz w:val="20"/>
          <w:szCs w:val="20"/>
        </w:rPr>
        <w:t xml:space="preserve">Figura </w:t>
      </w:r>
      <w:r w:rsidRPr="006172DE">
        <w:rPr>
          <w:rFonts w:ascii="Times New Roman" w:hAnsi="Times New Roman" w:cs="Times New Roman"/>
          <w:sz w:val="20"/>
          <w:szCs w:val="20"/>
        </w:rPr>
        <w:fldChar w:fldCharType="begin"/>
      </w:r>
      <w:r w:rsidRPr="006172DE">
        <w:rPr>
          <w:rFonts w:ascii="Times New Roman" w:hAnsi="Times New Roman" w:cs="Times New Roman"/>
          <w:sz w:val="20"/>
          <w:szCs w:val="20"/>
        </w:rPr>
        <w:instrText xml:space="preserve"> SEQ Figura \* ARABIC </w:instrText>
      </w:r>
      <w:r w:rsidRPr="006172DE">
        <w:rPr>
          <w:rFonts w:ascii="Times New Roman" w:hAnsi="Times New Roman" w:cs="Times New Roman"/>
          <w:sz w:val="20"/>
          <w:szCs w:val="20"/>
        </w:rPr>
        <w:fldChar w:fldCharType="separate"/>
      </w:r>
      <w:r w:rsidR="00B44D7B" w:rsidRPr="006172DE">
        <w:rPr>
          <w:rFonts w:ascii="Times New Roman" w:hAnsi="Times New Roman" w:cs="Times New Roman"/>
          <w:noProof/>
          <w:sz w:val="20"/>
          <w:szCs w:val="20"/>
        </w:rPr>
        <w:t>5</w:t>
      </w:r>
      <w:r w:rsidRPr="006172DE">
        <w:rPr>
          <w:rFonts w:ascii="Times New Roman" w:hAnsi="Times New Roman" w:cs="Times New Roman"/>
          <w:noProof/>
          <w:sz w:val="20"/>
          <w:szCs w:val="20"/>
        </w:rPr>
        <w:fldChar w:fldCharType="end"/>
      </w:r>
      <w:r w:rsidR="00B44D7B" w:rsidRPr="006172DE">
        <w:rPr>
          <w:rFonts w:ascii="Times New Roman" w:hAnsi="Times New Roman" w:cs="Times New Roman"/>
          <w:sz w:val="20"/>
          <w:szCs w:val="20"/>
        </w:rPr>
        <w:t xml:space="preserve"> Diagrama de Arquitetura</w:t>
      </w:r>
      <w:bookmarkEnd w:id="48"/>
    </w:p>
    <w:p w14:paraId="7543EBD0" w14:textId="2461D886" w:rsidR="00B44D7B" w:rsidRPr="00F16B9C" w:rsidRDefault="00B44D7B" w:rsidP="00F16B9C">
      <w:pPr>
        <w:keepNext/>
        <w:contextualSpacing/>
        <w:mirrorIndents/>
        <w:rPr>
          <w:rFonts w:ascii="Times New Roman" w:hAnsi="Times New Roman" w:cs="Times New Roman"/>
          <w:sz w:val="24"/>
          <w:szCs w:val="24"/>
        </w:rPr>
      </w:pPr>
    </w:p>
    <w:p w14:paraId="49BA7EC7" w14:textId="77777777" w:rsidR="00B44D7B" w:rsidRPr="006172DE" w:rsidRDefault="00B44D7B" w:rsidP="00F16B9C">
      <w:pPr>
        <w:pStyle w:val="Legenda"/>
        <w:spacing w:after="0" w:line="360" w:lineRule="auto"/>
        <w:contextualSpacing/>
        <w:mirrorIndents/>
        <w:rPr>
          <w:rFonts w:ascii="Times New Roman" w:hAnsi="Times New Roman" w:cs="Times New Roman"/>
          <w:sz w:val="20"/>
          <w:szCs w:val="20"/>
        </w:rPr>
      </w:pPr>
      <w:bookmarkStart w:id="49" w:name="_Toc120825391"/>
      <w:r w:rsidRPr="006172DE">
        <w:rPr>
          <w:rFonts w:ascii="Times New Roman" w:hAnsi="Times New Roman" w:cs="Times New Roman"/>
          <w:sz w:val="20"/>
          <w:szCs w:val="20"/>
        </w:rPr>
        <w:t xml:space="preserve">Figura </w:t>
      </w:r>
      <w:r w:rsidRPr="006172DE">
        <w:rPr>
          <w:rFonts w:ascii="Times New Roman" w:hAnsi="Times New Roman" w:cs="Times New Roman"/>
          <w:sz w:val="20"/>
          <w:szCs w:val="20"/>
        </w:rPr>
        <w:fldChar w:fldCharType="begin"/>
      </w:r>
      <w:r w:rsidRPr="006172DE">
        <w:rPr>
          <w:rFonts w:ascii="Times New Roman" w:hAnsi="Times New Roman" w:cs="Times New Roman"/>
          <w:sz w:val="20"/>
          <w:szCs w:val="20"/>
        </w:rPr>
        <w:instrText xml:space="preserve"> SEQ Figura \* ARABIC </w:instrText>
      </w:r>
      <w:r w:rsidRPr="006172DE">
        <w:rPr>
          <w:rFonts w:ascii="Times New Roman" w:hAnsi="Times New Roman" w:cs="Times New Roman"/>
          <w:sz w:val="20"/>
          <w:szCs w:val="20"/>
        </w:rPr>
        <w:fldChar w:fldCharType="separate"/>
      </w:r>
      <w:r w:rsidRPr="006172DE">
        <w:rPr>
          <w:rFonts w:ascii="Times New Roman" w:hAnsi="Times New Roman" w:cs="Times New Roman"/>
          <w:noProof/>
          <w:sz w:val="20"/>
          <w:szCs w:val="20"/>
        </w:rPr>
        <w:t>6</w:t>
      </w:r>
      <w:r w:rsidRPr="006172DE">
        <w:rPr>
          <w:rFonts w:ascii="Times New Roman" w:hAnsi="Times New Roman" w:cs="Times New Roman"/>
          <w:noProof/>
          <w:sz w:val="20"/>
          <w:szCs w:val="20"/>
        </w:rPr>
        <w:fldChar w:fldCharType="end"/>
      </w:r>
      <w:r w:rsidRPr="006172DE">
        <w:rPr>
          <w:rFonts w:ascii="Times New Roman" w:hAnsi="Times New Roman" w:cs="Times New Roman"/>
          <w:sz w:val="20"/>
          <w:szCs w:val="20"/>
        </w:rPr>
        <w:t xml:space="preserve"> Diagrama de Estrutura Modular</w:t>
      </w:r>
      <w:bookmarkEnd w:id="49"/>
    </w:p>
    <w:p w14:paraId="129E67A5" w14:textId="77777777" w:rsidR="00B44D7B" w:rsidRPr="00F16B9C" w:rsidRDefault="00B44D7B" w:rsidP="00F16B9C">
      <w:pPr>
        <w:contextualSpacing/>
        <w:mirrorIndents/>
        <w:rPr>
          <w:rFonts w:ascii="Times New Roman" w:hAnsi="Times New Roman" w:cs="Times New Roman"/>
          <w:sz w:val="24"/>
          <w:szCs w:val="24"/>
        </w:rPr>
      </w:pPr>
    </w:p>
    <w:p w14:paraId="61FAE621" w14:textId="77777777" w:rsidR="00B44D7B" w:rsidRPr="00F16B9C" w:rsidRDefault="00B44D7B" w:rsidP="00237540">
      <w:pPr>
        <w:pStyle w:val="PargrafodaLista"/>
        <w:numPr>
          <w:ilvl w:val="1"/>
          <w:numId w:val="43"/>
        </w:numPr>
        <w:ind w:left="0" w:firstLine="709"/>
        <w:mirrorIndents/>
        <w:jc w:val="left"/>
        <w:outlineLvl w:val="1"/>
        <w:rPr>
          <w:rFonts w:ascii="Times New Roman" w:hAnsi="Times New Roman" w:cs="Times New Roman"/>
          <w:sz w:val="24"/>
          <w:szCs w:val="24"/>
        </w:rPr>
      </w:pPr>
      <w:bookmarkStart w:id="50" w:name="_Toc120825294"/>
      <w:r w:rsidRPr="00F16B9C">
        <w:rPr>
          <w:rFonts w:ascii="Times New Roman" w:hAnsi="Times New Roman" w:cs="Times New Roman"/>
          <w:sz w:val="24"/>
          <w:szCs w:val="24"/>
        </w:rPr>
        <w:t>Requisitos do Sistema Proposto</w:t>
      </w:r>
      <w:bookmarkEnd w:id="50"/>
    </w:p>
    <w:p w14:paraId="715B5AE0" w14:textId="77777777" w:rsidR="00B44D7B" w:rsidRPr="00F16B9C" w:rsidRDefault="00B44D7B" w:rsidP="006172DE">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As principais exigências para total efetividade do CSID foram acordados da seguinte forma:</w:t>
      </w:r>
    </w:p>
    <w:p w14:paraId="58BA29E0" w14:textId="5E8E8E8C" w:rsidR="00B44D7B" w:rsidRPr="00F16B9C" w:rsidRDefault="00B44D7B" w:rsidP="00F16B9C">
      <w:pPr>
        <w:contextualSpacing/>
        <w:mirrorIndents/>
        <w:rPr>
          <w:rFonts w:ascii="Times New Roman" w:hAnsi="Times New Roman" w:cs="Times New Roman"/>
          <w:sz w:val="24"/>
          <w:szCs w:val="24"/>
        </w:rPr>
      </w:pPr>
    </w:p>
    <w:tbl>
      <w:tblPr>
        <w:tblW w:w="11372" w:type="dxa"/>
        <w:tblInd w:w="-1418" w:type="dxa"/>
        <w:tblCellMar>
          <w:left w:w="70" w:type="dxa"/>
          <w:right w:w="70" w:type="dxa"/>
        </w:tblCellMar>
        <w:tblLook w:val="04A0" w:firstRow="1" w:lastRow="0" w:firstColumn="1" w:lastColumn="0" w:noHBand="0" w:noVBand="1"/>
      </w:tblPr>
      <w:tblGrid>
        <w:gridCol w:w="1676"/>
        <w:gridCol w:w="1982"/>
        <w:gridCol w:w="1930"/>
        <w:gridCol w:w="1956"/>
        <w:gridCol w:w="3828"/>
      </w:tblGrid>
      <w:tr w:rsidR="00B44D7B" w:rsidRPr="00F16B9C" w14:paraId="569B0D20" w14:textId="77777777" w:rsidTr="006172DE">
        <w:trPr>
          <w:trHeight w:val="420"/>
        </w:trPr>
        <w:tc>
          <w:tcPr>
            <w:tcW w:w="1676" w:type="dxa"/>
            <w:tcBorders>
              <w:top w:val="nil"/>
              <w:left w:val="nil"/>
              <w:bottom w:val="single" w:sz="4" w:space="0" w:color="auto"/>
              <w:right w:val="single" w:sz="4" w:space="0" w:color="auto"/>
            </w:tcBorders>
            <w:shd w:val="clear" w:color="auto" w:fill="auto"/>
            <w:noWrap/>
            <w:vAlign w:val="center"/>
            <w:hideMark/>
          </w:tcPr>
          <w:p w14:paraId="78E562CB" w14:textId="77777777" w:rsidR="00B44D7B" w:rsidRPr="00F16B9C" w:rsidRDefault="00B44D7B" w:rsidP="00F16B9C">
            <w:pPr>
              <w:contextualSpacing/>
              <w:mirrorIndents/>
              <w:rPr>
                <w:rFonts w:ascii="Times New Roman" w:eastAsia="Times New Roman" w:hAnsi="Times New Roman" w:cs="Times New Roman"/>
                <w:b/>
                <w:bCs/>
                <w:color w:val="000000"/>
                <w:sz w:val="24"/>
                <w:szCs w:val="24"/>
              </w:rPr>
            </w:pPr>
            <w:r w:rsidRPr="00F16B9C">
              <w:rPr>
                <w:rFonts w:ascii="Times New Roman" w:eastAsia="Times New Roman" w:hAnsi="Times New Roman" w:cs="Times New Roman"/>
                <w:b/>
                <w:bCs/>
                <w:color w:val="000000"/>
                <w:sz w:val="24"/>
                <w:szCs w:val="24"/>
              </w:rPr>
              <w:t>Código</w:t>
            </w:r>
          </w:p>
        </w:tc>
        <w:tc>
          <w:tcPr>
            <w:tcW w:w="1982" w:type="dxa"/>
            <w:tcBorders>
              <w:top w:val="nil"/>
              <w:left w:val="single" w:sz="4" w:space="0" w:color="auto"/>
              <w:bottom w:val="single" w:sz="4" w:space="0" w:color="auto"/>
              <w:right w:val="single" w:sz="4" w:space="0" w:color="auto"/>
            </w:tcBorders>
            <w:shd w:val="clear" w:color="auto" w:fill="auto"/>
            <w:noWrap/>
            <w:vAlign w:val="center"/>
            <w:hideMark/>
          </w:tcPr>
          <w:p w14:paraId="130BFF95" w14:textId="77777777" w:rsidR="00B44D7B" w:rsidRPr="00F16B9C" w:rsidRDefault="00B44D7B" w:rsidP="00F16B9C">
            <w:pPr>
              <w:contextualSpacing/>
              <w:mirrorIndents/>
              <w:rPr>
                <w:rFonts w:ascii="Times New Roman" w:eastAsia="Times New Roman" w:hAnsi="Times New Roman" w:cs="Times New Roman"/>
                <w:b/>
                <w:bCs/>
                <w:color w:val="000000"/>
                <w:sz w:val="24"/>
                <w:szCs w:val="24"/>
              </w:rPr>
            </w:pPr>
            <w:r w:rsidRPr="00F16B9C">
              <w:rPr>
                <w:rFonts w:ascii="Times New Roman" w:eastAsia="Times New Roman" w:hAnsi="Times New Roman" w:cs="Times New Roman"/>
                <w:b/>
                <w:bCs/>
                <w:color w:val="000000"/>
                <w:sz w:val="24"/>
                <w:szCs w:val="24"/>
              </w:rPr>
              <w:t>Requisito</w:t>
            </w:r>
          </w:p>
        </w:tc>
        <w:tc>
          <w:tcPr>
            <w:tcW w:w="1930" w:type="dxa"/>
            <w:tcBorders>
              <w:top w:val="nil"/>
              <w:left w:val="single" w:sz="4" w:space="0" w:color="auto"/>
              <w:bottom w:val="single" w:sz="4" w:space="0" w:color="auto"/>
              <w:right w:val="single" w:sz="4" w:space="0" w:color="auto"/>
            </w:tcBorders>
            <w:shd w:val="clear" w:color="auto" w:fill="auto"/>
            <w:vAlign w:val="center"/>
            <w:hideMark/>
          </w:tcPr>
          <w:p w14:paraId="4E58B817" w14:textId="77777777" w:rsidR="00B44D7B" w:rsidRPr="00F16B9C" w:rsidRDefault="00B44D7B" w:rsidP="00F16B9C">
            <w:pPr>
              <w:contextualSpacing/>
              <w:mirrorIndents/>
              <w:rPr>
                <w:rFonts w:ascii="Times New Roman" w:eastAsia="Times New Roman" w:hAnsi="Times New Roman" w:cs="Times New Roman"/>
                <w:b/>
                <w:bCs/>
                <w:color w:val="000000"/>
                <w:sz w:val="24"/>
                <w:szCs w:val="24"/>
              </w:rPr>
            </w:pPr>
            <w:r w:rsidRPr="00F16B9C">
              <w:rPr>
                <w:rFonts w:ascii="Times New Roman" w:eastAsia="Times New Roman" w:hAnsi="Times New Roman" w:cs="Times New Roman"/>
                <w:b/>
                <w:bCs/>
                <w:color w:val="000000"/>
                <w:sz w:val="24"/>
                <w:szCs w:val="24"/>
              </w:rPr>
              <w:t>Descrição</w:t>
            </w:r>
          </w:p>
        </w:tc>
        <w:tc>
          <w:tcPr>
            <w:tcW w:w="1956" w:type="dxa"/>
            <w:tcBorders>
              <w:top w:val="nil"/>
              <w:left w:val="single" w:sz="4" w:space="0" w:color="auto"/>
              <w:bottom w:val="single" w:sz="4" w:space="0" w:color="auto"/>
              <w:right w:val="single" w:sz="4" w:space="0" w:color="auto"/>
            </w:tcBorders>
            <w:shd w:val="clear" w:color="auto" w:fill="auto"/>
            <w:noWrap/>
            <w:vAlign w:val="center"/>
            <w:hideMark/>
          </w:tcPr>
          <w:p w14:paraId="3C9B36B4" w14:textId="77777777" w:rsidR="00B44D7B" w:rsidRPr="00F16B9C" w:rsidRDefault="00B44D7B" w:rsidP="00F16B9C">
            <w:pPr>
              <w:contextualSpacing/>
              <w:mirrorIndents/>
              <w:rPr>
                <w:rFonts w:ascii="Times New Roman" w:eastAsia="Times New Roman" w:hAnsi="Times New Roman" w:cs="Times New Roman"/>
                <w:b/>
                <w:bCs/>
                <w:color w:val="000000"/>
                <w:sz w:val="24"/>
                <w:szCs w:val="24"/>
              </w:rPr>
            </w:pPr>
            <w:r w:rsidRPr="00F16B9C">
              <w:rPr>
                <w:rFonts w:ascii="Times New Roman" w:eastAsia="Times New Roman" w:hAnsi="Times New Roman" w:cs="Times New Roman"/>
                <w:b/>
                <w:bCs/>
                <w:color w:val="000000"/>
                <w:sz w:val="24"/>
                <w:szCs w:val="24"/>
              </w:rPr>
              <w:t>Prioridade</w:t>
            </w:r>
          </w:p>
        </w:tc>
        <w:tc>
          <w:tcPr>
            <w:tcW w:w="3828" w:type="dxa"/>
            <w:tcBorders>
              <w:top w:val="nil"/>
              <w:left w:val="single" w:sz="4" w:space="0" w:color="auto"/>
              <w:bottom w:val="single" w:sz="4" w:space="0" w:color="auto"/>
              <w:right w:val="nil"/>
            </w:tcBorders>
            <w:shd w:val="clear" w:color="auto" w:fill="auto"/>
            <w:noWrap/>
            <w:vAlign w:val="center"/>
            <w:hideMark/>
          </w:tcPr>
          <w:p w14:paraId="298E63E5" w14:textId="77777777" w:rsidR="00B44D7B" w:rsidRPr="00F16B9C" w:rsidRDefault="00B44D7B" w:rsidP="00F16B9C">
            <w:pPr>
              <w:contextualSpacing/>
              <w:mirrorIndents/>
              <w:rPr>
                <w:rFonts w:ascii="Times New Roman" w:eastAsia="Times New Roman" w:hAnsi="Times New Roman" w:cs="Times New Roman"/>
                <w:b/>
                <w:bCs/>
                <w:color w:val="000000"/>
                <w:sz w:val="24"/>
                <w:szCs w:val="24"/>
              </w:rPr>
            </w:pPr>
            <w:r w:rsidRPr="00F16B9C">
              <w:rPr>
                <w:rFonts w:ascii="Times New Roman" w:eastAsia="Times New Roman" w:hAnsi="Times New Roman" w:cs="Times New Roman"/>
                <w:b/>
                <w:bCs/>
                <w:color w:val="000000"/>
                <w:sz w:val="24"/>
                <w:szCs w:val="24"/>
              </w:rPr>
              <w:t>Use Case</w:t>
            </w:r>
          </w:p>
        </w:tc>
      </w:tr>
      <w:tr w:rsidR="00B44D7B" w:rsidRPr="00F16B9C" w14:paraId="172A6FF0" w14:textId="77777777" w:rsidTr="006172DE">
        <w:trPr>
          <w:trHeight w:val="1535"/>
        </w:trPr>
        <w:tc>
          <w:tcPr>
            <w:tcW w:w="1676" w:type="dxa"/>
            <w:tcBorders>
              <w:top w:val="nil"/>
              <w:left w:val="nil"/>
              <w:bottom w:val="nil"/>
              <w:right w:val="single" w:sz="4" w:space="0" w:color="auto"/>
            </w:tcBorders>
            <w:shd w:val="clear" w:color="auto" w:fill="auto"/>
            <w:noWrap/>
            <w:vAlign w:val="center"/>
            <w:hideMark/>
          </w:tcPr>
          <w:p w14:paraId="155362AA"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RF001</w:t>
            </w:r>
          </w:p>
        </w:tc>
        <w:tc>
          <w:tcPr>
            <w:tcW w:w="1982" w:type="dxa"/>
            <w:tcBorders>
              <w:top w:val="nil"/>
              <w:left w:val="single" w:sz="4" w:space="0" w:color="auto"/>
              <w:bottom w:val="nil"/>
              <w:right w:val="single" w:sz="4" w:space="0" w:color="auto"/>
            </w:tcBorders>
            <w:shd w:val="clear" w:color="auto" w:fill="auto"/>
            <w:vAlign w:val="center"/>
            <w:hideMark/>
          </w:tcPr>
          <w:p w14:paraId="3AFCC5A9"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Cadastrar Usuários</w:t>
            </w:r>
          </w:p>
        </w:tc>
        <w:tc>
          <w:tcPr>
            <w:tcW w:w="1930" w:type="dxa"/>
            <w:tcBorders>
              <w:top w:val="nil"/>
              <w:left w:val="single" w:sz="4" w:space="0" w:color="auto"/>
              <w:bottom w:val="nil"/>
              <w:right w:val="single" w:sz="4" w:space="0" w:color="auto"/>
            </w:tcBorders>
            <w:shd w:val="clear" w:color="auto" w:fill="auto"/>
            <w:vAlign w:val="center"/>
            <w:hideMark/>
          </w:tcPr>
          <w:p w14:paraId="0E37BD30"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O Sistema deverá excluir consultar e cadastrar usuários com ID, Nome, Sobrenome, Nome de usuário, Senha, Email e Cargo.</w:t>
            </w:r>
          </w:p>
        </w:tc>
        <w:tc>
          <w:tcPr>
            <w:tcW w:w="1956" w:type="dxa"/>
            <w:tcBorders>
              <w:top w:val="nil"/>
              <w:left w:val="single" w:sz="4" w:space="0" w:color="auto"/>
              <w:bottom w:val="nil"/>
              <w:right w:val="single" w:sz="4" w:space="0" w:color="auto"/>
            </w:tcBorders>
            <w:shd w:val="clear" w:color="auto" w:fill="auto"/>
            <w:noWrap/>
            <w:vAlign w:val="center"/>
            <w:hideMark/>
          </w:tcPr>
          <w:p w14:paraId="0B619748"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Alta</w:t>
            </w:r>
          </w:p>
        </w:tc>
        <w:tc>
          <w:tcPr>
            <w:tcW w:w="3828" w:type="dxa"/>
            <w:tcBorders>
              <w:top w:val="nil"/>
              <w:left w:val="single" w:sz="4" w:space="0" w:color="auto"/>
              <w:bottom w:val="nil"/>
              <w:right w:val="nil"/>
            </w:tcBorders>
            <w:shd w:val="clear" w:color="auto" w:fill="auto"/>
            <w:vAlign w:val="center"/>
            <w:hideMark/>
          </w:tcPr>
          <w:p w14:paraId="39F56B84" w14:textId="1DFF7D48"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UC001: Cadastrar Usuários.</w:t>
            </w:r>
          </w:p>
        </w:tc>
      </w:tr>
      <w:tr w:rsidR="00B44D7B" w:rsidRPr="00F16B9C" w14:paraId="77D8A950" w14:textId="77777777" w:rsidTr="006172DE">
        <w:trPr>
          <w:trHeight w:val="1343"/>
        </w:trPr>
        <w:tc>
          <w:tcPr>
            <w:tcW w:w="1676" w:type="dxa"/>
            <w:tcBorders>
              <w:top w:val="nil"/>
              <w:left w:val="nil"/>
              <w:bottom w:val="nil"/>
              <w:right w:val="single" w:sz="4" w:space="0" w:color="auto"/>
            </w:tcBorders>
            <w:shd w:val="clear" w:color="auto" w:fill="auto"/>
            <w:noWrap/>
            <w:vAlign w:val="center"/>
            <w:hideMark/>
          </w:tcPr>
          <w:p w14:paraId="5214FA84"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RF002</w:t>
            </w:r>
          </w:p>
        </w:tc>
        <w:tc>
          <w:tcPr>
            <w:tcW w:w="1982" w:type="dxa"/>
            <w:tcBorders>
              <w:top w:val="nil"/>
              <w:left w:val="single" w:sz="4" w:space="0" w:color="auto"/>
              <w:bottom w:val="nil"/>
              <w:right w:val="single" w:sz="4" w:space="0" w:color="auto"/>
            </w:tcBorders>
            <w:shd w:val="clear" w:color="auto" w:fill="auto"/>
            <w:vAlign w:val="center"/>
            <w:hideMark/>
          </w:tcPr>
          <w:p w14:paraId="09DB79DD"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Cadastrar Embarcações</w:t>
            </w:r>
          </w:p>
        </w:tc>
        <w:tc>
          <w:tcPr>
            <w:tcW w:w="1930" w:type="dxa"/>
            <w:tcBorders>
              <w:top w:val="nil"/>
              <w:left w:val="single" w:sz="4" w:space="0" w:color="auto"/>
              <w:bottom w:val="nil"/>
              <w:right w:val="single" w:sz="4" w:space="0" w:color="auto"/>
            </w:tcBorders>
            <w:shd w:val="clear" w:color="auto" w:fill="auto"/>
            <w:vAlign w:val="center"/>
            <w:hideMark/>
          </w:tcPr>
          <w:p w14:paraId="43DED9F1"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O Sistema deverá excluir consultar e cadastrar Embarcações com ID, Nome e Número.</w:t>
            </w:r>
          </w:p>
        </w:tc>
        <w:tc>
          <w:tcPr>
            <w:tcW w:w="1956" w:type="dxa"/>
            <w:tcBorders>
              <w:top w:val="nil"/>
              <w:left w:val="single" w:sz="4" w:space="0" w:color="auto"/>
              <w:bottom w:val="nil"/>
              <w:right w:val="single" w:sz="4" w:space="0" w:color="auto"/>
            </w:tcBorders>
            <w:shd w:val="clear" w:color="auto" w:fill="auto"/>
            <w:noWrap/>
            <w:vAlign w:val="center"/>
            <w:hideMark/>
          </w:tcPr>
          <w:p w14:paraId="575BD767"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Baixa</w:t>
            </w:r>
          </w:p>
        </w:tc>
        <w:tc>
          <w:tcPr>
            <w:tcW w:w="3828" w:type="dxa"/>
            <w:tcBorders>
              <w:top w:val="nil"/>
              <w:left w:val="single" w:sz="4" w:space="0" w:color="auto"/>
              <w:bottom w:val="nil"/>
              <w:right w:val="nil"/>
            </w:tcBorders>
            <w:shd w:val="clear" w:color="auto" w:fill="auto"/>
            <w:vAlign w:val="center"/>
            <w:hideMark/>
          </w:tcPr>
          <w:p w14:paraId="796376FC"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UC002: Cadastrar Embarcações</w:t>
            </w:r>
          </w:p>
        </w:tc>
      </w:tr>
      <w:tr w:rsidR="00B44D7B" w:rsidRPr="00F16B9C" w14:paraId="01F77AF8" w14:textId="77777777" w:rsidTr="006172DE">
        <w:trPr>
          <w:trHeight w:val="1545"/>
        </w:trPr>
        <w:tc>
          <w:tcPr>
            <w:tcW w:w="1676" w:type="dxa"/>
            <w:tcBorders>
              <w:top w:val="nil"/>
              <w:left w:val="nil"/>
              <w:bottom w:val="nil"/>
              <w:right w:val="single" w:sz="4" w:space="0" w:color="auto"/>
            </w:tcBorders>
            <w:shd w:val="clear" w:color="auto" w:fill="auto"/>
            <w:noWrap/>
            <w:vAlign w:val="center"/>
            <w:hideMark/>
          </w:tcPr>
          <w:p w14:paraId="4DE4675C"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lastRenderedPageBreak/>
              <w:t>RF003</w:t>
            </w:r>
          </w:p>
        </w:tc>
        <w:tc>
          <w:tcPr>
            <w:tcW w:w="1982" w:type="dxa"/>
            <w:tcBorders>
              <w:top w:val="nil"/>
              <w:left w:val="single" w:sz="4" w:space="0" w:color="auto"/>
              <w:bottom w:val="nil"/>
              <w:right w:val="single" w:sz="4" w:space="0" w:color="auto"/>
            </w:tcBorders>
            <w:shd w:val="clear" w:color="auto" w:fill="auto"/>
            <w:vAlign w:val="center"/>
            <w:hideMark/>
          </w:tcPr>
          <w:p w14:paraId="4E5E13A8"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Cadastrar Portos</w:t>
            </w:r>
          </w:p>
        </w:tc>
        <w:tc>
          <w:tcPr>
            <w:tcW w:w="1930" w:type="dxa"/>
            <w:tcBorders>
              <w:top w:val="nil"/>
              <w:left w:val="single" w:sz="4" w:space="0" w:color="auto"/>
              <w:bottom w:val="nil"/>
              <w:right w:val="single" w:sz="4" w:space="0" w:color="auto"/>
            </w:tcBorders>
            <w:shd w:val="clear" w:color="auto" w:fill="auto"/>
            <w:vAlign w:val="center"/>
            <w:hideMark/>
          </w:tcPr>
          <w:p w14:paraId="0A24E8B4"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O Sistema deverá excluir consultar e cadastrar Portos com ID, Nome, Telefone, Email e Endereço.</w:t>
            </w:r>
          </w:p>
        </w:tc>
        <w:tc>
          <w:tcPr>
            <w:tcW w:w="1956" w:type="dxa"/>
            <w:tcBorders>
              <w:top w:val="nil"/>
              <w:left w:val="single" w:sz="4" w:space="0" w:color="auto"/>
              <w:bottom w:val="nil"/>
              <w:right w:val="single" w:sz="4" w:space="0" w:color="auto"/>
            </w:tcBorders>
            <w:shd w:val="clear" w:color="auto" w:fill="auto"/>
            <w:noWrap/>
            <w:vAlign w:val="center"/>
            <w:hideMark/>
          </w:tcPr>
          <w:p w14:paraId="44FFFE9B"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Baixa</w:t>
            </w:r>
          </w:p>
        </w:tc>
        <w:tc>
          <w:tcPr>
            <w:tcW w:w="3828" w:type="dxa"/>
            <w:tcBorders>
              <w:top w:val="nil"/>
              <w:left w:val="single" w:sz="4" w:space="0" w:color="auto"/>
              <w:bottom w:val="nil"/>
              <w:right w:val="nil"/>
            </w:tcBorders>
            <w:shd w:val="clear" w:color="auto" w:fill="auto"/>
            <w:vAlign w:val="center"/>
            <w:hideMark/>
          </w:tcPr>
          <w:p w14:paraId="2BD76982"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UC003: Cadastrar Portos</w:t>
            </w:r>
          </w:p>
        </w:tc>
      </w:tr>
      <w:tr w:rsidR="00B44D7B" w:rsidRPr="00F16B9C" w14:paraId="207DF403" w14:textId="77777777" w:rsidTr="006172DE">
        <w:trPr>
          <w:trHeight w:val="1245"/>
        </w:trPr>
        <w:tc>
          <w:tcPr>
            <w:tcW w:w="1676" w:type="dxa"/>
            <w:tcBorders>
              <w:top w:val="nil"/>
              <w:left w:val="nil"/>
              <w:bottom w:val="nil"/>
              <w:right w:val="single" w:sz="4" w:space="0" w:color="auto"/>
            </w:tcBorders>
            <w:shd w:val="clear" w:color="auto" w:fill="auto"/>
            <w:noWrap/>
            <w:vAlign w:val="center"/>
            <w:hideMark/>
          </w:tcPr>
          <w:p w14:paraId="0E352E4D"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RF004</w:t>
            </w:r>
          </w:p>
        </w:tc>
        <w:tc>
          <w:tcPr>
            <w:tcW w:w="1982" w:type="dxa"/>
            <w:tcBorders>
              <w:top w:val="nil"/>
              <w:left w:val="single" w:sz="4" w:space="0" w:color="auto"/>
              <w:bottom w:val="nil"/>
              <w:right w:val="single" w:sz="4" w:space="0" w:color="auto"/>
            </w:tcBorders>
            <w:shd w:val="clear" w:color="auto" w:fill="auto"/>
            <w:vAlign w:val="center"/>
            <w:hideMark/>
          </w:tcPr>
          <w:p w14:paraId="293DE7EA"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Cadastrar Serviço</w:t>
            </w:r>
          </w:p>
        </w:tc>
        <w:tc>
          <w:tcPr>
            <w:tcW w:w="1930" w:type="dxa"/>
            <w:tcBorders>
              <w:top w:val="nil"/>
              <w:left w:val="single" w:sz="4" w:space="0" w:color="auto"/>
              <w:bottom w:val="nil"/>
              <w:right w:val="single" w:sz="4" w:space="0" w:color="auto"/>
            </w:tcBorders>
            <w:shd w:val="clear" w:color="auto" w:fill="auto"/>
            <w:vAlign w:val="center"/>
            <w:hideMark/>
          </w:tcPr>
          <w:p w14:paraId="46F6BF5E"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O Sistema deverá excluir consultar e cadastrar Serviços com ID, Nome e Descrição.</w:t>
            </w:r>
          </w:p>
        </w:tc>
        <w:tc>
          <w:tcPr>
            <w:tcW w:w="1956" w:type="dxa"/>
            <w:tcBorders>
              <w:top w:val="nil"/>
              <w:left w:val="single" w:sz="4" w:space="0" w:color="auto"/>
              <w:bottom w:val="nil"/>
              <w:right w:val="single" w:sz="4" w:space="0" w:color="auto"/>
            </w:tcBorders>
            <w:shd w:val="clear" w:color="auto" w:fill="auto"/>
            <w:noWrap/>
            <w:vAlign w:val="center"/>
            <w:hideMark/>
          </w:tcPr>
          <w:p w14:paraId="03185E4E"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Baixa</w:t>
            </w:r>
          </w:p>
        </w:tc>
        <w:tc>
          <w:tcPr>
            <w:tcW w:w="3828" w:type="dxa"/>
            <w:tcBorders>
              <w:top w:val="nil"/>
              <w:left w:val="single" w:sz="4" w:space="0" w:color="auto"/>
              <w:bottom w:val="nil"/>
              <w:right w:val="nil"/>
            </w:tcBorders>
            <w:shd w:val="clear" w:color="auto" w:fill="auto"/>
            <w:vAlign w:val="center"/>
            <w:hideMark/>
          </w:tcPr>
          <w:p w14:paraId="58E6920D"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UC004: Cadastrar Serviços</w:t>
            </w:r>
          </w:p>
        </w:tc>
      </w:tr>
      <w:tr w:rsidR="00B44D7B" w:rsidRPr="00F16B9C" w14:paraId="14BF354A" w14:textId="77777777" w:rsidTr="006172DE">
        <w:trPr>
          <w:trHeight w:val="1665"/>
        </w:trPr>
        <w:tc>
          <w:tcPr>
            <w:tcW w:w="1676" w:type="dxa"/>
            <w:tcBorders>
              <w:top w:val="nil"/>
              <w:left w:val="nil"/>
              <w:bottom w:val="nil"/>
              <w:right w:val="single" w:sz="4" w:space="0" w:color="auto"/>
            </w:tcBorders>
            <w:shd w:val="clear" w:color="auto" w:fill="auto"/>
            <w:noWrap/>
            <w:vAlign w:val="center"/>
            <w:hideMark/>
          </w:tcPr>
          <w:p w14:paraId="1B06E82A"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RF005</w:t>
            </w:r>
          </w:p>
        </w:tc>
        <w:tc>
          <w:tcPr>
            <w:tcW w:w="1982" w:type="dxa"/>
            <w:tcBorders>
              <w:top w:val="nil"/>
              <w:left w:val="single" w:sz="4" w:space="0" w:color="auto"/>
              <w:bottom w:val="nil"/>
              <w:right w:val="single" w:sz="4" w:space="0" w:color="auto"/>
            </w:tcBorders>
            <w:shd w:val="clear" w:color="auto" w:fill="auto"/>
            <w:vAlign w:val="center"/>
            <w:hideMark/>
          </w:tcPr>
          <w:p w14:paraId="73055B43"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Cadastrar Equipamento</w:t>
            </w:r>
          </w:p>
        </w:tc>
        <w:tc>
          <w:tcPr>
            <w:tcW w:w="1930" w:type="dxa"/>
            <w:tcBorders>
              <w:top w:val="nil"/>
              <w:left w:val="single" w:sz="4" w:space="0" w:color="auto"/>
              <w:bottom w:val="nil"/>
              <w:right w:val="single" w:sz="4" w:space="0" w:color="auto"/>
            </w:tcBorders>
            <w:shd w:val="clear" w:color="auto" w:fill="auto"/>
            <w:vAlign w:val="center"/>
            <w:hideMark/>
          </w:tcPr>
          <w:p w14:paraId="2F8B0889"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O Sistema deverá excluir consultar e cadastrar Equipamentos com ID, Nome e Quantidade.</w:t>
            </w:r>
          </w:p>
        </w:tc>
        <w:tc>
          <w:tcPr>
            <w:tcW w:w="1956" w:type="dxa"/>
            <w:tcBorders>
              <w:top w:val="nil"/>
              <w:left w:val="single" w:sz="4" w:space="0" w:color="auto"/>
              <w:bottom w:val="nil"/>
              <w:right w:val="single" w:sz="4" w:space="0" w:color="auto"/>
            </w:tcBorders>
            <w:shd w:val="clear" w:color="auto" w:fill="auto"/>
            <w:noWrap/>
            <w:vAlign w:val="center"/>
            <w:hideMark/>
          </w:tcPr>
          <w:p w14:paraId="03D33887"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Baixa</w:t>
            </w:r>
          </w:p>
        </w:tc>
        <w:tc>
          <w:tcPr>
            <w:tcW w:w="3828" w:type="dxa"/>
            <w:tcBorders>
              <w:top w:val="nil"/>
              <w:left w:val="single" w:sz="4" w:space="0" w:color="auto"/>
              <w:bottom w:val="nil"/>
              <w:right w:val="nil"/>
            </w:tcBorders>
            <w:shd w:val="clear" w:color="auto" w:fill="auto"/>
            <w:vAlign w:val="center"/>
            <w:hideMark/>
          </w:tcPr>
          <w:p w14:paraId="592C54D4"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UC005: Cadastrar Equipamentos</w:t>
            </w:r>
          </w:p>
        </w:tc>
      </w:tr>
      <w:tr w:rsidR="00B44D7B" w:rsidRPr="00F16B9C" w14:paraId="4113D969" w14:textId="77777777" w:rsidTr="006172DE">
        <w:trPr>
          <w:trHeight w:val="2940"/>
        </w:trPr>
        <w:tc>
          <w:tcPr>
            <w:tcW w:w="1676" w:type="dxa"/>
            <w:tcBorders>
              <w:top w:val="nil"/>
              <w:left w:val="nil"/>
              <w:bottom w:val="nil"/>
              <w:right w:val="single" w:sz="4" w:space="0" w:color="auto"/>
            </w:tcBorders>
            <w:shd w:val="clear" w:color="auto" w:fill="auto"/>
            <w:noWrap/>
            <w:vAlign w:val="center"/>
            <w:hideMark/>
          </w:tcPr>
          <w:p w14:paraId="066C1D6C"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RF006</w:t>
            </w:r>
          </w:p>
        </w:tc>
        <w:tc>
          <w:tcPr>
            <w:tcW w:w="1982" w:type="dxa"/>
            <w:tcBorders>
              <w:top w:val="nil"/>
              <w:left w:val="single" w:sz="4" w:space="0" w:color="auto"/>
              <w:bottom w:val="nil"/>
              <w:right w:val="single" w:sz="4" w:space="0" w:color="auto"/>
            </w:tcBorders>
            <w:shd w:val="clear" w:color="auto" w:fill="auto"/>
            <w:vAlign w:val="center"/>
            <w:hideMark/>
          </w:tcPr>
          <w:p w14:paraId="7CB15AEC"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Registrar Solicitação de Serviço</w:t>
            </w:r>
          </w:p>
        </w:tc>
        <w:tc>
          <w:tcPr>
            <w:tcW w:w="1930" w:type="dxa"/>
            <w:tcBorders>
              <w:top w:val="nil"/>
              <w:left w:val="single" w:sz="4" w:space="0" w:color="auto"/>
              <w:bottom w:val="nil"/>
              <w:right w:val="single" w:sz="4" w:space="0" w:color="auto"/>
            </w:tcBorders>
            <w:shd w:val="clear" w:color="auto" w:fill="auto"/>
            <w:vAlign w:val="center"/>
            <w:hideMark/>
          </w:tcPr>
          <w:p w14:paraId="3AFA13C2"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 xml:space="preserve">O Sistema deverá excluir consultar e cadastrar Solicitações de Serviço, com um Usuário solicitante, um Usuário encarregado, uma Embarcação, datas de </w:t>
            </w:r>
            <w:proofErr w:type="spellStart"/>
            <w:r w:rsidRPr="00F16B9C">
              <w:rPr>
                <w:rFonts w:ascii="Times New Roman" w:eastAsia="Times New Roman" w:hAnsi="Times New Roman" w:cs="Times New Roman"/>
                <w:sz w:val="24"/>
                <w:szCs w:val="24"/>
              </w:rPr>
              <w:t>docagem</w:t>
            </w:r>
            <w:proofErr w:type="spellEnd"/>
            <w:r w:rsidRPr="00F16B9C">
              <w:rPr>
                <w:rFonts w:ascii="Times New Roman" w:eastAsia="Times New Roman" w:hAnsi="Times New Roman" w:cs="Times New Roman"/>
                <w:sz w:val="24"/>
                <w:szCs w:val="24"/>
              </w:rPr>
              <w:t xml:space="preserve">, um Porto de </w:t>
            </w:r>
            <w:proofErr w:type="spellStart"/>
            <w:r w:rsidRPr="00F16B9C">
              <w:rPr>
                <w:rFonts w:ascii="Times New Roman" w:eastAsia="Times New Roman" w:hAnsi="Times New Roman" w:cs="Times New Roman"/>
                <w:sz w:val="24"/>
                <w:szCs w:val="24"/>
              </w:rPr>
              <w:lastRenderedPageBreak/>
              <w:t>docagem</w:t>
            </w:r>
            <w:proofErr w:type="spellEnd"/>
            <w:r w:rsidRPr="00F16B9C">
              <w:rPr>
                <w:rFonts w:ascii="Times New Roman" w:eastAsia="Times New Roman" w:hAnsi="Times New Roman" w:cs="Times New Roman"/>
                <w:sz w:val="24"/>
                <w:szCs w:val="24"/>
              </w:rPr>
              <w:t xml:space="preserve"> e opcionalmente Serviços solicitados e Equipamentos solicitados.</w:t>
            </w:r>
          </w:p>
        </w:tc>
        <w:tc>
          <w:tcPr>
            <w:tcW w:w="1956" w:type="dxa"/>
            <w:tcBorders>
              <w:top w:val="nil"/>
              <w:left w:val="single" w:sz="4" w:space="0" w:color="auto"/>
              <w:bottom w:val="nil"/>
              <w:right w:val="single" w:sz="4" w:space="0" w:color="auto"/>
            </w:tcBorders>
            <w:shd w:val="clear" w:color="auto" w:fill="auto"/>
            <w:noWrap/>
            <w:vAlign w:val="center"/>
            <w:hideMark/>
          </w:tcPr>
          <w:p w14:paraId="26D4D56A"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lastRenderedPageBreak/>
              <w:t>Alta</w:t>
            </w:r>
          </w:p>
        </w:tc>
        <w:tc>
          <w:tcPr>
            <w:tcW w:w="3828" w:type="dxa"/>
            <w:tcBorders>
              <w:top w:val="nil"/>
              <w:left w:val="single" w:sz="4" w:space="0" w:color="auto"/>
              <w:bottom w:val="nil"/>
              <w:right w:val="nil"/>
            </w:tcBorders>
            <w:shd w:val="clear" w:color="auto" w:fill="auto"/>
            <w:vAlign w:val="center"/>
            <w:hideMark/>
          </w:tcPr>
          <w:p w14:paraId="4E0C187A"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UC006: Registrar Solicitação de Serviço</w:t>
            </w:r>
          </w:p>
        </w:tc>
      </w:tr>
      <w:tr w:rsidR="00B44D7B" w:rsidRPr="00F16B9C" w14:paraId="5C8224B4" w14:textId="77777777" w:rsidTr="006172DE">
        <w:trPr>
          <w:trHeight w:val="1155"/>
        </w:trPr>
        <w:tc>
          <w:tcPr>
            <w:tcW w:w="1676" w:type="dxa"/>
            <w:tcBorders>
              <w:top w:val="nil"/>
              <w:left w:val="nil"/>
              <w:bottom w:val="nil"/>
              <w:right w:val="single" w:sz="4" w:space="0" w:color="auto"/>
            </w:tcBorders>
            <w:shd w:val="clear" w:color="auto" w:fill="auto"/>
            <w:noWrap/>
            <w:vAlign w:val="center"/>
            <w:hideMark/>
          </w:tcPr>
          <w:p w14:paraId="318869DC"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RF007</w:t>
            </w:r>
          </w:p>
        </w:tc>
        <w:tc>
          <w:tcPr>
            <w:tcW w:w="1982" w:type="dxa"/>
            <w:tcBorders>
              <w:top w:val="nil"/>
              <w:left w:val="single" w:sz="4" w:space="0" w:color="auto"/>
              <w:bottom w:val="nil"/>
              <w:right w:val="single" w:sz="4" w:space="0" w:color="auto"/>
            </w:tcBorders>
            <w:shd w:val="clear" w:color="auto" w:fill="auto"/>
            <w:vAlign w:val="center"/>
            <w:hideMark/>
          </w:tcPr>
          <w:p w14:paraId="5951F928"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Aceitar ou Recusar a Solicitação do Serviço</w:t>
            </w:r>
          </w:p>
        </w:tc>
        <w:tc>
          <w:tcPr>
            <w:tcW w:w="1930" w:type="dxa"/>
            <w:tcBorders>
              <w:top w:val="nil"/>
              <w:left w:val="single" w:sz="4" w:space="0" w:color="auto"/>
              <w:bottom w:val="nil"/>
              <w:right w:val="single" w:sz="4" w:space="0" w:color="auto"/>
            </w:tcBorders>
            <w:shd w:val="clear" w:color="auto" w:fill="auto"/>
            <w:vAlign w:val="center"/>
            <w:hideMark/>
          </w:tcPr>
          <w:p w14:paraId="38D06460"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Possibilitar um aceite ou recusa (exclusão) de Solicitações.</w:t>
            </w:r>
          </w:p>
        </w:tc>
        <w:tc>
          <w:tcPr>
            <w:tcW w:w="1956" w:type="dxa"/>
            <w:tcBorders>
              <w:top w:val="nil"/>
              <w:left w:val="single" w:sz="4" w:space="0" w:color="auto"/>
              <w:bottom w:val="nil"/>
              <w:right w:val="single" w:sz="4" w:space="0" w:color="auto"/>
            </w:tcBorders>
            <w:shd w:val="clear" w:color="auto" w:fill="auto"/>
            <w:noWrap/>
            <w:vAlign w:val="center"/>
            <w:hideMark/>
          </w:tcPr>
          <w:p w14:paraId="2DA77F7B"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Alta</w:t>
            </w:r>
          </w:p>
        </w:tc>
        <w:tc>
          <w:tcPr>
            <w:tcW w:w="3828" w:type="dxa"/>
            <w:tcBorders>
              <w:top w:val="nil"/>
              <w:left w:val="single" w:sz="4" w:space="0" w:color="auto"/>
              <w:bottom w:val="nil"/>
              <w:right w:val="nil"/>
            </w:tcBorders>
            <w:shd w:val="clear" w:color="auto" w:fill="auto"/>
            <w:vAlign w:val="center"/>
            <w:hideMark/>
          </w:tcPr>
          <w:p w14:paraId="0DD26BE7"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UC007: Aceitar ou Recusar Solicitação de Serviço</w:t>
            </w:r>
          </w:p>
        </w:tc>
      </w:tr>
      <w:tr w:rsidR="00B44D7B" w:rsidRPr="00F16B9C" w14:paraId="1BB299E3" w14:textId="77777777" w:rsidTr="006172DE">
        <w:trPr>
          <w:trHeight w:val="2055"/>
        </w:trPr>
        <w:tc>
          <w:tcPr>
            <w:tcW w:w="1676" w:type="dxa"/>
            <w:tcBorders>
              <w:top w:val="nil"/>
              <w:left w:val="nil"/>
              <w:bottom w:val="nil"/>
              <w:right w:val="single" w:sz="4" w:space="0" w:color="auto"/>
            </w:tcBorders>
            <w:shd w:val="clear" w:color="auto" w:fill="auto"/>
            <w:noWrap/>
            <w:vAlign w:val="center"/>
            <w:hideMark/>
          </w:tcPr>
          <w:p w14:paraId="07C6F88B"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RF008</w:t>
            </w:r>
          </w:p>
        </w:tc>
        <w:tc>
          <w:tcPr>
            <w:tcW w:w="1982" w:type="dxa"/>
            <w:tcBorders>
              <w:top w:val="nil"/>
              <w:left w:val="single" w:sz="4" w:space="0" w:color="auto"/>
              <w:bottom w:val="nil"/>
              <w:right w:val="single" w:sz="4" w:space="0" w:color="auto"/>
            </w:tcBorders>
            <w:shd w:val="clear" w:color="auto" w:fill="auto"/>
            <w:vAlign w:val="center"/>
            <w:hideMark/>
          </w:tcPr>
          <w:p w14:paraId="7739963A"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Excluir Solicitação de Serviço.</w:t>
            </w:r>
          </w:p>
        </w:tc>
        <w:tc>
          <w:tcPr>
            <w:tcW w:w="1930" w:type="dxa"/>
            <w:tcBorders>
              <w:top w:val="nil"/>
              <w:left w:val="single" w:sz="4" w:space="0" w:color="auto"/>
              <w:bottom w:val="nil"/>
              <w:right w:val="single" w:sz="4" w:space="0" w:color="auto"/>
            </w:tcBorders>
            <w:shd w:val="clear" w:color="auto" w:fill="auto"/>
            <w:vAlign w:val="center"/>
            <w:hideMark/>
          </w:tcPr>
          <w:p w14:paraId="774535F0"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 xml:space="preserve">Ao excluir uma Solicitação, o Sistema deverá dar baixa nos Equipamentos solicitados ou </w:t>
            </w:r>
            <w:proofErr w:type="gramStart"/>
            <w:r w:rsidRPr="00F16B9C">
              <w:rPr>
                <w:rFonts w:ascii="Times New Roman" w:eastAsia="Times New Roman" w:hAnsi="Times New Roman" w:cs="Times New Roman"/>
                <w:sz w:val="24"/>
                <w:szCs w:val="24"/>
              </w:rPr>
              <w:t>devolve-los</w:t>
            </w:r>
            <w:proofErr w:type="gramEnd"/>
            <w:r w:rsidRPr="00F16B9C">
              <w:rPr>
                <w:rFonts w:ascii="Times New Roman" w:eastAsia="Times New Roman" w:hAnsi="Times New Roman" w:cs="Times New Roman"/>
                <w:sz w:val="24"/>
                <w:szCs w:val="24"/>
              </w:rPr>
              <w:t xml:space="preserve"> a quantia original, conforme o sucesso ou não do atendimento.</w:t>
            </w:r>
          </w:p>
        </w:tc>
        <w:tc>
          <w:tcPr>
            <w:tcW w:w="1956" w:type="dxa"/>
            <w:tcBorders>
              <w:top w:val="nil"/>
              <w:left w:val="single" w:sz="4" w:space="0" w:color="auto"/>
              <w:bottom w:val="nil"/>
              <w:right w:val="single" w:sz="4" w:space="0" w:color="auto"/>
            </w:tcBorders>
            <w:shd w:val="clear" w:color="auto" w:fill="auto"/>
            <w:noWrap/>
            <w:vAlign w:val="center"/>
            <w:hideMark/>
          </w:tcPr>
          <w:p w14:paraId="35333698"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Alta</w:t>
            </w:r>
          </w:p>
        </w:tc>
        <w:tc>
          <w:tcPr>
            <w:tcW w:w="3828" w:type="dxa"/>
            <w:tcBorders>
              <w:top w:val="nil"/>
              <w:left w:val="single" w:sz="4" w:space="0" w:color="auto"/>
              <w:bottom w:val="nil"/>
              <w:right w:val="nil"/>
            </w:tcBorders>
            <w:shd w:val="clear" w:color="auto" w:fill="auto"/>
            <w:vAlign w:val="center"/>
            <w:hideMark/>
          </w:tcPr>
          <w:p w14:paraId="08C2292F"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UC009: Excluir Solicitação de Serviço</w:t>
            </w:r>
          </w:p>
        </w:tc>
      </w:tr>
      <w:tr w:rsidR="00B44D7B" w:rsidRPr="00F16B9C" w14:paraId="53F3BD17" w14:textId="77777777" w:rsidTr="006172DE">
        <w:trPr>
          <w:trHeight w:val="1170"/>
        </w:trPr>
        <w:tc>
          <w:tcPr>
            <w:tcW w:w="1676" w:type="dxa"/>
            <w:tcBorders>
              <w:top w:val="nil"/>
              <w:left w:val="nil"/>
              <w:bottom w:val="nil"/>
              <w:right w:val="single" w:sz="4" w:space="0" w:color="auto"/>
            </w:tcBorders>
            <w:shd w:val="clear" w:color="auto" w:fill="auto"/>
            <w:noWrap/>
            <w:vAlign w:val="center"/>
            <w:hideMark/>
          </w:tcPr>
          <w:p w14:paraId="2DC65A94"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RF009</w:t>
            </w:r>
          </w:p>
        </w:tc>
        <w:tc>
          <w:tcPr>
            <w:tcW w:w="1982" w:type="dxa"/>
            <w:tcBorders>
              <w:top w:val="nil"/>
              <w:left w:val="single" w:sz="4" w:space="0" w:color="auto"/>
              <w:bottom w:val="nil"/>
              <w:right w:val="single" w:sz="4" w:space="0" w:color="auto"/>
            </w:tcBorders>
            <w:shd w:val="clear" w:color="auto" w:fill="auto"/>
            <w:vAlign w:val="center"/>
            <w:hideMark/>
          </w:tcPr>
          <w:p w14:paraId="2D8DB3B0"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Listar Solicitações</w:t>
            </w:r>
          </w:p>
        </w:tc>
        <w:tc>
          <w:tcPr>
            <w:tcW w:w="1930" w:type="dxa"/>
            <w:tcBorders>
              <w:top w:val="nil"/>
              <w:left w:val="single" w:sz="4" w:space="0" w:color="auto"/>
              <w:bottom w:val="nil"/>
              <w:right w:val="single" w:sz="4" w:space="0" w:color="auto"/>
            </w:tcBorders>
            <w:shd w:val="clear" w:color="auto" w:fill="auto"/>
            <w:vAlign w:val="center"/>
            <w:hideMark/>
          </w:tcPr>
          <w:p w14:paraId="30332B33"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O Sistema listará todas as Solicitações de Serviço para os usuários logados.</w:t>
            </w:r>
          </w:p>
        </w:tc>
        <w:tc>
          <w:tcPr>
            <w:tcW w:w="1956" w:type="dxa"/>
            <w:tcBorders>
              <w:top w:val="nil"/>
              <w:left w:val="single" w:sz="4" w:space="0" w:color="auto"/>
              <w:bottom w:val="nil"/>
              <w:right w:val="single" w:sz="4" w:space="0" w:color="auto"/>
            </w:tcBorders>
            <w:shd w:val="clear" w:color="auto" w:fill="auto"/>
            <w:noWrap/>
            <w:vAlign w:val="center"/>
            <w:hideMark/>
          </w:tcPr>
          <w:p w14:paraId="360D0936"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Alta</w:t>
            </w:r>
          </w:p>
        </w:tc>
        <w:tc>
          <w:tcPr>
            <w:tcW w:w="3828" w:type="dxa"/>
            <w:tcBorders>
              <w:top w:val="nil"/>
              <w:left w:val="single" w:sz="4" w:space="0" w:color="auto"/>
              <w:bottom w:val="nil"/>
              <w:right w:val="nil"/>
            </w:tcBorders>
            <w:shd w:val="clear" w:color="auto" w:fill="auto"/>
            <w:vAlign w:val="center"/>
            <w:hideMark/>
          </w:tcPr>
          <w:p w14:paraId="2D27339C"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UC009: Listar Solicitações</w:t>
            </w:r>
          </w:p>
        </w:tc>
      </w:tr>
      <w:tr w:rsidR="00B44D7B" w:rsidRPr="00F16B9C" w14:paraId="7B2214FF" w14:textId="77777777" w:rsidTr="006172DE">
        <w:trPr>
          <w:trHeight w:val="1020"/>
        </w:trPr>
        <w:tc>
          <w:tcPr>
            <w:tcW w:w="1676" w:type="dxa"/>
            <w:tcBorders>
              <w:top w:val="nil"/>
              <w:left w:val="nil"/>
              <w:bottom w:val="nil"/>
              <w:right w:val="single" w:sz="4" w:space="0" w:color="auto"/>
            </w:tcBorders>
            <w:shd w:val="clear" w:color="auto" w:fill="auto"/>
            <w:noWrap/>
            <w:vAlign w:val="center"/>
            <w:hideMark/>
          </w:tcPr>
          <w:p w14:paraId="48A9F7E4"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RF010</w:t>
            </w:r>
          </w:p>
        </w:tc>
        <w:tc>
          <w:tcPr>
            <w:tcW w:w="1982" w:type="dxa"/>
            <w:tcBorders>
              <w:top w:val="nil"/>
              <w:left w:val="single" w:sz="4" w:space="0" w:color="auto"/>
              <w:bottom w:val="nil"/>
              <w:right w:val="single" w:sz="4" w:space="0" w:color="auto"/>
            </w:tcBorders>
            <w:shd w:val="clear" w:color="auto" w:fill="auto"/>
            <w:vAlign w:val="center"/>
            <w:hideMark/>
          </w:tcPr>
          <w:p w14:paraId="3B97CC2E"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Listar Minhas Solicitações</w:t>
            </w:r>
          </w:p>
        </w:tc>
        <w:tc>
          <w:tcPr>
            <w:tcW w:w="1930" w:type="dxa"/>
            <w:tcBorders>
              <w:top w:val="nil"/>
              <w:left w:val="single" w:sz="4" w:space="0" w:color="auto"/>
              <w:bottom w:val="nil"/>
              <w:right w:val="single" w:sz="4" w:space="0" w:color="auto"/>
            </w:tcBorders>
            <w:shd w:val="clear" w:color="auto" w:fill="auto"/>
            <w:vAlign w:val="center"/>
            <w:hideMark/>
          </w:tcPr>
          <w:p w14:paraId="4980DF32"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O Sistema listará as Solicitações de Serviço feitas pelo usuário.</w:t>
            </w:r>
          </w:p>
        </w:tc>
        <w:tc>
          <w:tcPr>
            <w:tcW w:w="1956" w:type="dxa"/>
            <w:tcBorders>
              <w:top w:val="nil"/>
              <w:left w:val="single" w:sz="4" w:space="0" w:color="auto"/>
              <w:bottom w:val="nil"/>
              <w:right w:val="single" w:sz="4" w:space="0" w:color="auto"/>
            </w:tcBorders>
            <w:shd w:val="clear" w:color="auto" w:fill="auto"/>
            <w:noWrap/>
            <w:vAlign w:val="center"/>
            <w:hideMark/>
          </w:tcPr>
          <w:p w14:paraId="6FFF5CE0"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Baixa</w:t>
            </w:r>
          </w:p>
        </w:tc>
        <w:tc>
          <w:tcPr>
            <w:tcW w:w="3828" w:type="dxa"/>
            <w:tcBorders>
              <w:top w:val="nil"/>
              <w:left w:val="single" w:sz="4" w:space="0" w:color="auto"/>
              <w:bottom w:val="nil"/>
              <w:right w:val="nil"/>
            </w:tcBorders>
            <w:shd w:val="clear" w:color="auto" w:fill="auto"/>
            <w:vAlign w:val="center"/>
            <w:hideMark/>
          </w:tcPr>
          <w:p w14:paraId="329AE3CE"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UC010:  Listar Minhas Solicitações</w:t>
            </w:r>
          </w:p>
        </w:tc>
      </w:tr>
      <w:tr w:rsidR="00B44D7B" w:rsidRPr="00F16B9C" w14:paraId="7E2DB7E3" w14:textId="77777777" w:rsidTr="006172DE">
        <w:trPr>
          <w:trHeight w:val="1275"/>
        </w:trPr>
        <w:tc>
          <w:tcPr>
            <w:tcW w:w="1676" w:type="dxa"/>
            <w:tcBorders>
              <w:top w:val="nil"/>
              <w:left w:val="nil"/>
              <w:bottom w:val="nil"/>
              <w:right w:val="single" w:sz="4" w:space="0" w:color="auto"/>
            </w:tcBorders>
            <w:shd w:val="clear" w:color="auto" w:fill="auto"/>
            <w:noWrap/>
            <w:vAlign w:val="center"/>
            <w:hideMark/>
          </w:tcPr>
          <w:p w14:paraId="658C7F8F"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lastRenderedPageBreak/>
              <w:t>RF011</w:t>
            </w:r>
          </w:p>
        </w:tc>
        <w:tc>
          <w:tcPr>
            <w:tcW w:w="1982" w:type="dxa"/>
            <w:tcBorders>
              <w:top w:val="nil"/>
              <w:left w:val="single" w:sz="4" w:space="0" w:color="auto"/>
              <w:bottom w:val="nil"/>
              <w:right w:val="single" w:sz="4" w:space="0" w:color="auto"/>
            </w:tcBorders>
            <w:shd w:val="clear" w:color="auto" w:fill="auto"/>
            <w:vAlign w:val="center"/>
            <w:hideMark/>
          </w:tcPr>
          <w:p w14:paraId="5A0673C7"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Listar Meus Serviços</w:t>
            </w:r>
          </w:p>
        </w:tc>
        <w:tc>
          <w:tcPr>
            <w:tcW w:w="1930" w:type="dxa"/>
            <w:tcBorders>
              <w:top w:val="nil"/>
              <w:left w:val="single" w:sz="4" w:space="0" w:color="auto"/>
              <w:bottom w:val="nil"/>
              <w:right w:val="single" w:sz="4" w:space="0" w:color="auto"/>
            </w:tcBorders>
            <w:shd w:val="clear" w:color="auto" w:fill="auto"/>
            <w:vAlign w:val="center"/>
            <w:hideMark/>
          </w:tcPr>
          <w:p w14:paraId="44948989"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O Sistema listará as Solicitações de Serviço aceitas pelo usuário.</w:t>
            </w:r>
          </w:p>
        </w:tc>
        <w:tc>
          <w:tcPr>
            <w:tcW w:w="1956" w:type="dxa"/>
            <w:tcBorders>
              <w:top w:val="nil"/>
              <w:left w:val="single" w:sz="4" w:space="0" w:color="auto"/>
              <w:bottom w:val="nil"/>
              <w:right w:val="single" w:sz="4" w:space="0" w:color="auto"/>
            </w:tcBorders>
            <w:shd w:val="clear" w:color="auto" w:fill="auto"/>
            <w:noWrap/>
            <w:vAlign w:val="center"/>
            <w:hideMark/>
          </w:tcPr>
          <w:p w14:paraId="116D2A5C"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Baixa</w:t>
            </w:r>
          </w:p>
        </w:tc>
        <w:tc>
          <w:tcPr>
            <w:tcW w:w="3828" w:type="dxa"/>
            <w:tcBorders>
              <w:top w:val="nil"/>
              <w:left w:val="single" w:sz="4" w:space="0" w:color="auto"/>
              <w:bottom w:val="nil"/>
              <w:right w:val="nil"/>
            </w:tcBorders>
            <w:shd w:val="clear" w:color="auto" w:fill="auto"/>
            <w:vAlign w:val="center"/>
            <w:hideMark/>
          </w:tcPr>
          <w:p w14:paraId="23FEB9E1"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UC011: Listar Meus Serviços</w:t>
            </w:r>
          </w:p>
        </w:tc>
      </w:tr>
      <w:tr w:rsidR="00B44D7B" w:rsidRPr="00F16B9C" w14:paraId="1BE63D2A" w14:textId="77777777" w:rsidTr="006172DE">
        <w:trPr>
          <w:trHeight w:val="1155"/>
        </w:trPr>
        <w:tc>
          <w:tcPr>
            <w:tcW w:w="1676" w:type="dxa"/>
            <w:tcBorders>
              <w:top w:val="nil"/>
              <w:left w:val="nil"/>
              <w:bottom w:val="nil"/>
              <w:right w:val="single" w:sz="4" w:space="0" w:color="auto"/>
            </w:tcBorders>
            <w:shd w:val="clear" w:color="auto" w:fill="auto"/>
            <w:noWrap/>
            <w:vAlign w:val="center"/>
            <w:hideMark/>
          </w:tcPr>
          <w:p w14:paraId="3AF486C9" w14:textId="77777777" w:rsidR="00B44D7B" w:rsidRPr="00F16B9C" w:rsidRDefault="00B44D7B" w:rsidP="00F16B9C">
            <w:pPr>
              <w:contextualSpacing/>
              <w:mirrorIndents/>
              <w:rPr>
                <w:rFonts w:ascii="Times New Roman" w:eastAsia="Times New Roman" w:hAnsi="Times New Roman" w:cs="Times New Roman"/>
                <w:sz w:val="24"/>
                <w:szCs w:val="24"/>
              </w:rPr>
            </w:pPr>
            <w:r w:rsidRPr="00F16B9C">
              <w:rPr>
                <w:rFonts w:ascii="Times New Roman" w:eastAsia="Times New Roman" w:hAnsi="Times New Roman" w:cs="Times New Roman"/>
                <w:sz w:val="24"/>
                <w:szCs w:val="24"/>
              </w:rPr>
              <w:t>RNF001</w:t>
            </w:r>
          </w:p>
        </w:tc>
        <w:tc>
          <w:tcPr>
            <w:tcW w:w="1982" w:type="dxa"/>
            <w:tcBorders>
              <w:top w:val="nil"/>
              <w:left w:val="single" w:sz="4" w:space="0" w:color="auto"/>
              <w:bottom w:val="nil"/>
              <w:right w:val="single" w:sz="4" w:space="0" w:color="auto"/>
            </w:tcBorders>
            <w:shd w:val="clear" w:color="auto" w:fill="auto"/>
            <w:vAlign w:val="center"/>
            <w:hideMark/>
          </w:tcPr>
          <w:p w14:paraId="51E3A8A8"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Permanecer disponível</w:t>
            </w:r>
          </w:p>
        </w:tc>
        <w:tc>
          <w:tcPr>
            <w:tcW w:w="1930" w:type="dxa"/>
            <w:tcBorders>
              <w:top w:val="nil"/>
              <w:left w:val="single" w:sz="4" w:space="0" w:color="auto"/>
              <w:bottom w:val="nil"/>
              <w:right w:val="single" w:sz="4" w:space="0" w:color="auto"/>
            </w:tcBorders>
            <w:shd w:val="clear" w:color="auto" w:fill="auto"/>
            <w:vAlign w:val="center"/>
            <w:hideMark/>
          </w:tcPr>
          <w:p w14:paraId="25CA147E"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O Sistema deverá permanecer disponível 24 horas por dia, sem interrupções não planejadas.</w:t>
            </w:r>
          </w:p>
        </w:tc>
        <w:tc>
          <w:tcPr>
            <w:tcW w:w="1956" w:type="dxa"/>
            <w:tcBorders>
              <w:top w:val="nil"/>
              <w:left w:val="single" w:sz="4" w:space="0" w:color="auto"/>
              <w:bottom w:val="nil"/>
              <w:right w:val="single" w:sz="4" w:space="0" w:color="auto"/>
            </w:tcBorders>
            <w:shd w:val="clear" w:color="auto" w:fill="auto"/>
            <w:noWrap/>
            <w:vAlign w:val="center"/>
            <w:hideMark/>
          </w:tcPr>
          <w:p w14:paraId="5480E8FC" w14:textId="77777777" w:rsidR="00B44D7B" w:rsidRPr="00F16B9C" w:rsidRDefault="00B44D7B" w:rsidP="00F16B9C">
            <w:pPr>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Baixa</w:t>
            </w:r>
          </w:p>
        </w:tc>
        <w:tc>
          <w:tcPr>
            <w:tcW w:w="3828" w:type="dxa"/>
            <w:tcBorders>
              <w:top w:val="nil"/>
              <w:left w:val="single" w:sz="4" w:space="0" w:color="auto"/>
              <w:bottom w:val="nil"/>
              <w:right w:val="nil"/>
            </w:tcBorders>
            <w:shd w:val="clear" w:color="auto" w:fill="auto"/>
            <w:noWrap/>
            <w:vAlign w:val="center"/>
            <w:hideMark/>
          </w:tcPr>
          <w:p w14:paraId="7076E2C3" w14:textId="77777777" w:rsidR="00B44D7B" w:rsidRPr="00F16B9C" w:rsidRDefault="00B44D7B" w:rsidP="00F16B9C">
            <w:pPr>
              <w:keepNext/>
              <w:contextualSpacing/>
              <w:mirrorIndents/>
              <w:rPr>
                <w:rFonts w:ascii="Times New Roman" w:eastAsia="Times New Roman" w:hAnsi="Times New Roman" w:cs="Times New Roman"/>
                <w:color w:val="000000"/>
                <w:sz w:val="24"/>
                <w:szCs w:val="24"/>
              </w:rPr>
            </w:pPr>
            <w:r w:rsidRPr="00F16B9C">
              <w:rPr>
                <w:rFonts w:ascii="Times New Roman" w:eastAsia="Times New Roman" w:hAnsi="Times New Roman" w:cs="Times New Roman"/>
                <w:color w:val="000000"/>
                <w:sz w:val="24"/>
                <w:szCs w:val="24"/>
              </w:rPr>
              <w:t>Não se aplica</w:t>
            </w:r>
          </w:p>
        </w:tc>
      </w:tr>
    </w:tbl>
    <w:p w14:paraId="6AC54481" w14:textId="77777777" w:rsidR="00B44D7B" w:rsidRPr="006172DE" w:rsidRDefault="00B44D7B" w:rsidP="00F16B9C">
      <w:pPr>
        <w:pStyle w:val="Legenda"/>
        <w:spacing w:after="0" w:line="360" w:lineRule="auto"/>
        <w:contextualSpacing/>
        <w:mirrorIndents/>
        <w:rPr>
          <w:rFonts w:ascii="Times New Roman" w:hAnsi="Times New Roman" w:cs="Times New Roman"/>
          <w:sz w:val="20"/>
          <w:szCs w:val="20"/>
        </w:rPr>
      </w:pPr>
      <w:bookmarkStart w:id="51" w:name="_Toc120825385"/>
      <w:commentRangeStart w:id="52"/>
      <w:r w:rsidRPr="006172DE">
        <w:rPr>
          <w:rFonts w:ascii="Times New Roman" w:hAnsi="Times New Roman" w:cs="Times New Roman"/>
          <w:sz w:val="20"/>
          <w:szCs w:val="20"/>
        </w:rPr>
        <w:t xml:space="preserve">Tabela </w:t>
      </w:r>
      <w:r w:rsidRPr="006172DE">
        <w:rPr>
          <w:rFonts w:ascii="Times New Roman" w:hAnsi="Times New Roman" w:cs="Times New Roman"/>
          <w:sz w:val="20"/>
          <w:szCs w:val="20"/>
        </w:rPr>
        <w:fldChar w:fldCharType="begin"/>
      </w:r>
      <w:r w:rsidRPr="006172DE">
        <w:rPr>
          <w:rFonts w:ascii="Times New Roman" w:hAnsi="Times New Roman" w:cs="Times New Roman"/>
          <w:sz w:val="20"/>
          <w:szCs w:val="20"/>
        </w:rPr>
        <w:instrText xml:space="preserve"> SEQ Tabela \* ARABIC </w:instrText>
      </w:r>
      <w:r w:rsidRPr="006172DE">
        <w:rPr>
          <w:rFonts w:ascii="Times New Roman" w:hAnsi="Times New Roman" w:cs="Times New Roman"/>
          <w:sz w:val="20"/>
          <w:szCs w:val="20"/>
        </w:rPr>
        <w:fldChar w:fldCharType="separate"/>
      </w:r>
      <w:r w:rsidRPr="006172DE">
        <w:rPr>
          <w:rFonts w:ascii="Times New Roman" w:hAnsi="Times New Roman" w:cs="Times New Roman"/>
          <w:noProof/>
          <w:sz w:val="20"/>
          <w:szCs w:val="20"/>
        </w:rPr>
        <w:t>3</w:t>
      </w:r>
      <w:r w:rsidRPr="006172DE">
        <w:rPr>
          <w:rFonts w:ascii="Times New Roman" w:hAnsi="Times New Roman" w:cs="Times New Roman"/>
          <w:noProof/>
          <w:sz w:val="20"/>
          <w:szCs w:val="20"/>
        </w:rPr>
        <w:fldChar w:fldCharType="end"/>
      </w:r>
      <w:r w:rsidRPr="006172DE">
        <w:rPr>
          <w:rFonts w:ascii="Times New Roman" w:hAnsi="Times New Roman" w:cs="Times New Roman"/>
          <w:sz w:val="20"/>
          <w:szCs w:val="20"/>
        </w:rPr>
        <w:t xml:space="preserve"> Requisitos do Sistema</w:t>
      </w:r>
      <w:commentRangeEnd w:id="52"/>
      <w:r w:rsidRPr="006172DE">
        <w:rPr>
          <w:rStyle w:val="Refdecomentrio"/>
          <w:rFonts w:ascii="Times New Roman" w:hAnsi="Times New Roman" w:cs="Times New Roman"/>
          <w:i w:val="0"/>
          <w:iCs w:val="0"/>
          <w:color w:val="auto"/>
          <w:sz w:val="20"/>
          <w:szCs w:val="20"/>
        </w:rPr>
        <w:commentReference w:id="52"/>
      </w:r>
      <w:bookmarkEnd w:id="51"/>
    </w:p>
    <w:p w14:paraId="2CE1F74F" w14:textId="77777777" w:rsidR="00B44D7B" w:rsidRPr="00F16B9C" w:rsidRDefault="00B44D7B" w:rsidP="00F16B9C">
      <w:pPr>
        <w:contextualSpacing/>
        <w:mirrorIndents/>
        <w:rPr>
          <w:rFonts w:ascii="Times New Roman" w:hAnsi="Times New Roman" w:cs="Times New Roman"/>
          <w:sz w:val="24"/>
          <w:szCs w:val="24"/>
        </w:rPr>
      </w:pPr>
    </w:p>
    <w:p w14:paraId="73D961A5" w14:textId="77777777" w:rsidR="00B44D7B" w:rsidRPr="00F16B9C" w:rsidRDefault="00B44D7B" w:rsidP="00237540">
      <w:pPr>
        <w:pStyle w:val="PargrafodaLista"/>
        <w:numPr>
          <w:ilvl w:val="1"/>
          <w:numId w:val="43"/>
        </w:numPr>
        <w:ind w:left="0" w:firstLine="709"/>
        <w:mirrorIndents/>
        <w:jc w:val="left"/>
        <w:outlineLvl w:val="1"/>
        <w:rPr>
          <w:rFonts w:ascii="Times New Roman" w:hAnsi="Times New Roman" w:cs="Times New Roman"/>
          <w:sz w:val="24"/>
          <w:szCs w:val="24"/>
        </w:rPr>
      </w:pPr>
      <w:bookmarkStart w:id="53" w:name="_Toc120825295"/>
      <w:r w:rsidRPr="00F16B9C">
        <w:rPr>
          <w:rFonts w:ascii="Times New Roman" w:hAnsi="Times New Roman" w:cs="Times New Roman"/>
          <w:sz w:val="24"/>
          <w:szCs w:val="24"/>
        </w:rPr>
        <w:t>Usuários do Sistema Proposto</w:t>
      </w:r>
      <w:bookmarkEnd w:id="53"/>
    </w:p>
    <w:p w14:paraId="7583EFDF" w14:textId="77777777" w:rsidR="00B44D7B" w:rsidRPr="00F16B9C" w:rsidRDefault="00B44D7B" w:rsidP="006172DE">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O CSID classifica o usuário em 3 tipos ou cargos, com uma ligeira diferença do Sistema Atual:</w:t>
      </w:r>
    </w:p>
    <w:p w14:paraId="619644CE" w14:textId="77777777" w:rsidR="00B44D7B" w:rsidRPr="00F16B9C" w:rsidRDefault="00B44D7B" w:rsidP="006172DE">
      <w:pPr>
        <w:pStyle w:val="PargrafodaLista"/>
        <w:numPr>
          <w:ilvl w:val="0"/>
          <w:numId w:val="16"/>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O </w:t>
      </w:r>
      <w:r w:rsidRPr="00F16B9C">
        <w:rPr>
          <w:rFonts w:ascii="Times New Roman" w:hAnsi="Times New Roman" w:cs="Times New Roman"/>
          <w:bCs/>
          <w:sz w:val="24"/>
          <w:szCs w:val="24"/>
        </w:rPr>
        <w:t>Comandante</w:t>
      </w:r>
      <w:r w:rsidRPr="00F16B9C">
        <w:rPr>
          <w:rFonts w:ascii="Times New Roman" w:hAnsi="Times New Roman" w:cs="Times New Roman"/>
          <w:sz w:val="24"/>
          <w:szCs w:val="24"/>
        </w:rPr>
        <w:t>: Sem significativas mudanças, o Comandante destina-se apenas a criação e monitoramento das Solicitações, podendo excluir as Solicitações que criou, mas apenas se não tiverem sido aceitas por outro Usuário. Poderá também consultar os dados cadastrados na aplicação para checar informações de contato, endereço e disponibilidade entre outras, dos recursos e agentes registrados.</w:t>
      </w:r>
    </w:p>
    <w:p w14:paraId="5CDA8A58" w14:textId="77777777" w:rsidR="00B44D7B" w:rsidRPr="00F16B9C" w:rsidRDefault="00B44D7B" w:rsidP="006172DE">
      <w:pPr>
        <w:pStyle w:val="PargrafodaLista"/>
        <w:numPr>
          <w:ilvl w:val="0"/>
          <w:numId w:val="16"/>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O </w:t>
      </w:r>
      <w:r w:rsidRPr="00F16B9C">
        <w:rPr>
          <w:rFonts w:ascii="Times New Roman" w:hAnsi="Times New Roman" w:cs="Times New Roman"/>
          <w:bCs/>
          <w:sz w:val="24"/>
          <w:szCs w:val="24"/>
        </w:rPr>
        <w:t>Técnico</w:t>
      </w:r>
      <w:r w:rsidRPr="00F16B9C">
        <w:rPr>
          <w:rFonts w:ascii="Times New Roman" w:hAnsi="Times New Roman" w:cs="Times New Roman"/>
          <w:sz w:val="24"/>
          <w:szCs w:val="24"/>
        </w:rPr>
        <w:t>: Também sem significativas mudanças, além das funcionalidades do usuário Comandante, este usuário pode ainda aceitar ou recusar outras Solicitações de Serviço, criá-las e monitorá-las, mas agora não precisará mais do Supervisor para dirigi-lo a solicitação, o que é de acordo com a proposta de agilizar o atendimento.</w:t>
      </w:r>
    </w:p>
    <w:p w14:paraId="46FA474E" w14:textId="77777777" w:rsidR="00B44D7B" w:rsidRPr="00F16B9C" w:rsidRDefault="00B44D7B" w:rsidP="006172DE">
      <w:pPr>
        <w:pStyle w:val="PargrafodaLista"/>
        <w:numPr>
          <w:ilvl w:val="0"/>
          <w:numId w:val="16"/>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O </w:t>
      </w:r>
      <w:r w:rsidRPr="00F16B9C">
        <w:rPr>
          <w:rFonts w:ascii="Times New Roman" w:hAnsi="Times New Roman" w:cs="Times New Roman"/>
          <w:bCs/>
          <w:sz w:val="24"/>
          <w:szCs w:val="24"/>
        </w:rPr>
        <w:t>Administrador</w:t>
      </w:r>
      <w:r w:rsidRPr="00F16B9C">
        <w:rPr>
          <w:rFonts w:ascii="Times New Roman" w:hAnsi="Times New Roman" w:cs="Times New Roman"/>
          <w:sz w:val="24"/>
          <w:szCs w:val="24"/>
        </w:rPr>
        <w:t>: Usuário mestre com acesso a todas as funcionalidades operacionais do CSID. Além das funcionalidades do Técnico, ele tem o poder de gerenciar outros Usuários, Embarcações, Portos, Serviços, Equipamentos, bem como as Solicitações.</w:t>
      </w:r>
    </w:p>
    <w:p w14:paraId="0A8E6669" w14:textId="77777777" w:rsidR="00B44D7B" w:rsidRPr="00F16B9C" w:rsidRDefault="00B44D7B" w:rsidP="006172DE">
      <w:pPr>
        <w:contextualSpacing/>
        <w:mirrorIndents/>
        <w:jc w:val="left"/>
        <w:rPr>
          <w:rFonts w:ascii="Times New Roman" w:hAnsi="Times New Roman" w:cs="Times New Roman"/>
          <w:sz w:val="24"/>
          <w:szCs w:val="24"/>
        </w:rPr>
      </w:pPr>
      <w:commentRangeStart w:id="54"/>
      <w:commentRangeStart w:id="55"/>
      <w:r w:rsidRPr="00F16B9C">
        <w:rPr>
          <w:rFonts w:ascii="Times New Roman" w:hAnsi="Times New Roman" w:cs="Times New Roman"/>
          <w:sz w:val="24"/>
          <w:szCs w:val="24"/>
        </w:rPr>
        <w:t>Em termos técnicos de Orientação a Objetos, suas classes se organizam da seguinte forma:</w:t>
      </w:r>
      <w:commentRangeEnd w:id="54"/>
      <w:r w:rsidRPr="00F16B9C">
        <w:rPr>
          <w:rStyle w:val="Refdecomentrio"/>
          <w:rFonts w:ascii="Times New Roman" w:hAnsi="Times New Roman" w:cs="Times New Roman"/>
          <w:sz w:val="24"/>
          <w:szCs w:val="24"/>
        </w:rPr>
        <w:commentReference w:id="54"/>
      </w:r>
      <w:commentRangeEnd w:id="55"/>
      <w:r w:rsidRPr="00F16B9C">
        <w:rPr>
          <w:rStyle w:val="Refdecomentrio"/>
          <w:rFonts w:ascii="Times New Roman" w:hAnsi="Times New Roman" w:cs="Times New Roman"/>
          <w:sz w:val="24"/>
          <w:szCs w:val="24"/>
        </w:rPr>
        <w:commentReference w:id="55"/>
      </w:r>
    </w:p>
    <w:p w14:paraId="13FB9347"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lastRenderedPageBreak/>
        <w:drawing>
          <wp:inline distT="0" distB="0" distL="0" distR="0" wp14:anchorId="6B955025" wp14:editId="5A309293">
            <wp:extent cx="2783300" cy="3114353"/>
            <wp:effectExtent l="0" t="0" r="0" b="0"/>
            <wp:docPr id="7"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783300" cy="3114353"/>
                    </a:xfrm>
                    <a:prstGeom prst="rect">
                      <a:avLst/>
                    </a:prstGeom>
                    <a:noFill/>
                    <a:ln>
                      <a:noFill/>
                    </a:ln>
                  </pic:spPr>
                </pic:pic>
              </a:graphicData>
            </a:graphic>
          </wp:inline>
        </w:drawing>
      </w:r>
    </w:p>
    <w:p w14:paraId="354DC90F" w14:textId="77777777" w:rsidR="00B44D7B" w:rsidRPr="006172DE" w:rsidRDefault="00B44D7B" w:rsidP="00F16B9C">
      <w:pPr>
        <w:pStyle w:val="Legenda"/>
        <w:spacing w:after="0" w:line="360" w:lineRule="auto"/>
        <w:contextualSpacing/>
        <w:mirrorIndents/>
        <w:rPr>
          <w:rFonts w:ascii="Times New Roman" w:hAnsi="Times New Roman" w:cs="Times New Roman"/>
          <w:sz w:val="22"/>
          <w:szCs w:val="22"/>
        </w:rPr>
      </w:pPr>
      <w:bookmarkStart w:id="56" w:name="_Toc120825392"/>
      <w:r w:rsidRPr="006172DE">
        <w:rPr>
          <w:rFonts w:ascii="Times New Roman" w:hAnsi="Times New Roman" w:cs="Times New Roman"/>
          <w:sz w:val="22"/>
          <w:szCs w:val="22"/>
        </w:rPr>
        <w:t xml:space="preserve">Figura </w:t>
      </w:r>
      <w:r w:rsidRPr="006172DE">
        <w:rPr>
          <w:rFonts w:ascii="Times New Roman" w:hAnsi="Times New Roman" w:cs="Times New Roman"/>
          <w:sz w:val="22"/>
          <w:szCs w:val="22"/>
        </w:rPr>
        <w:fldChar w:fldCharType="begin"/>
      </w:r>
      <w:r w:rsidRPr="006172DE">
        <w:rPr>
          <w:rFonts w:ascii="Times New Roman" w:hAnsi="Times New Roman" w:cs="Times New Roman"/>
          <w:sz w:val="22"/>
          <w:szCs w:val="22"/>
        </w:rPr>
        <w:instrText xml:space="preserve"> SEQ Figura \* ARABIC </w:instrText>
      </w:r>
      <w:r w:rsidRPr="006172DE">
        <w:rPr>
          <w:rFonts w:ascii="Times New Roman" w:hAnsi="Times New Roman" w:cs="Times New Roman"/>
          <w:sz w:val="22"/>
          <w:szCs w:val="22"/>
        </w:rPr>
        <w:fldChar w:fldCharType="separate"/>
      </w:r>
      <w:r w:rsidRPr="006172DE">
        <w:rPr>
          <w:rFonts w:ascii="Times New Roman" w:hAnsi="Times New Roman" w:cs="Times New Roman"/>
          <w:noProof/>
          <w:sz w:val="22"/>
          <w:szCs w:val="22"/>
        </w:rPr>
        <w:t>7</w:t>
      </w:r>
      <w:r w:rsidRPr="006172DE">
        <w:rPr>
          <w:rFonts w:ascii="Times New Roman" w:hAnsi="Times New Roman" w:cs="Times New Roman"/>
          <w:noProof/>
          <w:sz w:val="22"/>
          <w:szCs w:val="22"/>
        </w:rPr>
        <w:fldChar w:fldCharType="end"/>
      </w:r>
      <w:r w:rsidRPr="006172DE">
        <w:rPr>
          <w:rFonts w:ascii="Times New Roman" w:hAnsi="Times New Roman" w:cs="Times New Roman"/>
          <w:sz w:val="22"/>
          <w:szCs w:val="22"/>
        </w:rPr>
        <w:t xml:space="preserve"> Usuários do Sistema Proposto</w:t>
      </w:r>
      <w:bookmarkEnd w:id="56"/>
    </w:p>
    <w:p w14:paraId="04271C1F" w14:textId="77777777" w:rsidR="00B44D7B" w:rsidRPr="00F16B9C" w:rsidRDefault="00B44D7B" w:rsidP="00F16B9C">
      <w:pPr>
        <w:contextualSpacing/>
        <w:mirrorIndents/>
        <w:rPr>
          <w:rFonts w:ascii="Times New Roman" w:hAnsi="Times New Roman" w:cs="Times New Roman"/>
          <w:sz w:val="24"/>
          <w:szCs w:val="24"/>
        </w:rPr>
      </w:pPr>
    </w:p>
    <w:p w14:paraId="6B6E724E" w14:textId="77777777" w:rsidR="00B44D7B" w:rsidRPr="00F16B9C" w:rsidRDefault="00B44D7B" w:rsidP="00237540">
      <w:pPr>
        <w:pStyle w:val="PargrafodaLista"/>
        <w:numPr>
          <w:ilvl w:val="1"/>
          <w:numId w:val="43"/>
        </w:numPr>
        <w:ind w:left="0" w:firstLine="709"/>
        <w:mirrorIndents/>
        <w:jc w:val="left"/>
        <w:outlineLvl w:val="1"/>
        <w:rPr>
          <w:rFonts w:ascii="Times New Roman" w:hAnsi="Times New Roman" w:cs="Times New Roman"/>
          <w:sz w:val="24"/>
          <w:szCs w:val="24"/>
        </w:rPr>
      </w:pPr>
      <w:bookmarkStart w:id="57" w:name="_Toc120825296"/>
      <w:r w:rsidRPr="00F16B9C">
        <w:rPr>
          <w:rFonts w:ascii="Times New Roman" w:hAnsi="Times New Roman" w:cs="Times New Roman"/>
          <w:sz w:val="24"/>
          <w:szCs w:val="24"/>
        </w:rPr>
        <w:t>Módulo de Cadastros no Sistema Proposto</w:t>
      </w:r>
      <w:bookmarkEnd w:id="57"/>
    </w:p>
    <w:p w14:paraId="0723F826" w14:textId="77777777" w:rsidR="00B44D7B" w:rsidRPr="00F16B9C" w:rsidRDefault="00B44D7B" w:rsidP="006172DE">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Este módulo possui as entidades principais que atuam no CSID e os componentes que possibilitam suas respectivas manipulações ou consultas. As operações possíveis para cada entidade serão abordadas nas seções seguintes. Ao todo o Sistema conta com um módulo de Cadastros para Usuários, de Cadastros para as Embarcações, de Cadastros para Portos, de Cadastros para Serviços e de Cadastros para Equipamentos.</w:t>
      </w:r>
    </w:p>
    <w:p w14:paraId="09F38D2B" w14:textId="77777777" w:rsidR="00B44D7B" w:rsidRPr="00F16B9C" w:rsidRDefault="00B44D7B" w:rsidP="006172DE">
      <w:pPr>
        <w:contextualSpacing/>
        <w:mirrorIndents/>
        <w:jc w:val="left"/>
        <w:rPr>
          <w:rFonts w:ascii="Times New Roman" w:hAnsi="Times New Roman" w:cs="Times New Roman"/>
          <w:sz w:val="24"/>
          <w:szCs w:val="24"/>
        </w:rPr>
      </w:pPr>
    </w:p>
    <w:p w14:paraId="5F7B6969"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58" w:name="_Toc120825297"/>
      <w:commentRangeStart w:id="59"/>
      <w:commentRangeStart w:id="60"/>
      <w:r w:rsidRPr="00F16B9C">
        <w:rPr>
          <w:rFonts w:ascii="Times New Roman" w:hAnsi="Times New Roman" w:cs="Times New Roman"/>
          <w:sz w:val="24"/>
          <w:szCs w:val="24"/>
        </w:rPr>
        <w:t>Cadastro de Usuários no Sistema Proposto</w:t>
      </w:r>
      <w:bookmarkEnd w:id="58"/>
    </w:p>
    <w:p w14:paraId="1C87C33A" w14:textId="77777777" w:rsidR="00B44D7B" w:rsidRPr="00F16B9C" w:rsidRDefault="00B44D7B" w:rsidP="006172DE">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Esta funcionalidade se inicia logo após o primeiro acesso ao Sistema, pois o CSID só permite o acesso aos seus demais recursos, aos Usuários previamente cadastrados pelas funções deste módulo.</w:t>
      </w:r>
    </w:p>
    <w:p w14:paraId="1F5958FF" w14:textId="77777777" w:rsidR="00B44D7B" w:rsidRPr="00F16B9C" w:rsidRDefault="00B44D7B" w:rsidP="006172DE">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O Sistema se inicia exibindo a tela de Login com um atalho para a criação de um novo Usuário. O primeiro Usuário poderá ser cadastrado, mas precisa da autenticação de ao menos um Administrador para concluir a tarefa, e para isto, o CSID porta um Administrador padrão com nome de usuário ‘</w:t>
      </w:r>
      <w:r w:rsidRPr="00F16B9C">
        <w:rPr>
          <w:rFonts w:ascii="Times New Roman" w:hAnsi="Times New Roman" w:cs="Times New Roman"/>
          <w:b/>
          <w:bCs/>
          <w:sz w:val="24"/>
          <w:szCs w:val="24"/>
        </w:rPr>
        <w:t>Admin</w:t>
      </w:r>
      <w:r w:rsidRPr="00F16B9C">
        <w:rPr>
          <w:rFonts w:ascii="Times New Roman" w:hAnsi="Times New Roman" w:cs="Times New Roman"/>
          <w:sz w:val="24"/>
          <w:szCs w:val="24"/>
        </w:rPr>
        <w:t>’ e senha ‘</w:t>
      </w:r>
      <w:r w:rsidRPr="00F16B9C">
        <w:rPr>
          <w:rFonts w:ascii="Times New Roman" w:hAnsi="Times New Roman" w:cs="Times New Roman"/>
          <w:b/>
          <w:bCs/>
          <w:sz w:val="24"/>
          <w:szCs w:val="24"/>
        </w:rPr>
        <w:t>0000</w:t>
      </w:r>
      <w:r w:rsidRPr="00F16B9C">
        <w:rPr>
          <w:rFonts w:ascii="Times New Roman" w:hAnsi="Times New Roman" w:cs="Times New Roman"/>
          <w:sz w:val="24"/>
          <w:szCs w:val="24"/>
        </w:rPr>
        <w:t>’.</w:t>
      </w:r>
    </w:p>
    <w:p w14:paraId="41B7E8B5" w14:textId="77777777" w:rsidR="00B44D7B" w:rsidRPr="00F16B9C" w:rsidRDefault="00B44D7B" w:rsidP="006172DE">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Ao preencher os campos necessários e pressionar o botão “Cadastrar”, ao Usuário se abrirá uma janela solicitando a autenticação de nome de usuário e senha de ao menos um Administrador para prosseguir, conforme mencionado acima. Todos os Usuários criados, poderão ser criados em quaisquer cargos, devem apenas não repetir seus nomes de usuário.</w:t>
      </w:r>
    </w:p>
    <w:p w14:paraId="476738D4" w14:textId="77777777" w:rsidR="00B44D7B" w:rsidRPr="00F16B9C" w:rsidRDefault="00B44D7B" w:rsidP="006172DE">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lastRenderedPageBreak/>
        <w:t>Esta interface também pode ser acessada após o login, na barra de menu na parte superior da Janela de Solicitações, e para os Administradores terá todas as funcionalidades, enquanto para os demais cargos, será disponibilizada apenas a consulta de outros Usuários.</w:t>
      </w:r>
      <w:commentRangeEnd w:id="59"/>
      <w:r w:rsidRPr="00F16B9C">
        <w:rPr>
          <w:rStyle w:val="Refdecomentrio"/>
          <w:rFonts w:ascii="Times New Roman" w:hAnsi="Times New Roman" w:cs="Times New Roman"/>
          <w:sz w:val="24"/>
          <w:szCs w:val="24"/>
        </w:rPr>
        <w:commentReference w:id="59"/>
      </w:r>
      <w:commentRangeEnd w:id="60"/>
      <w:r w:rsidRPr="00F16B9C">
        <w:rPr>
          <w:rStyle w:val="Refdecomentrio"/>
          <w:rFonts w:ascii="Times New Roman" w:hAnsi="Times New Roman" w:cs="Times New Roman"/>
          <w:sz w:val="24"/>
          <w:szCs w:val="24"/>
        </w:rPr>
        <w:commentReference w:id="60"/>
      </w:r>
    </w:p>
    <w:p w14:paraId="5DFBE505"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61" w:name="_Toc120825298"/>
      <w:commentRangeStart w:id="62"/>
      <w:r w:rsidRPr="00F16B9C">
        <w:rPr>
          <w:rFonts w:ascii="Times New Roman" w:hAnsi="Times New Roman" w:cs="Times New Roman"/>
          <w:sz w:val="24"/>
          <w:szCs w:val="24"/>
        </w:rPr>
        <w:t>Cadastro de Embarcações no Sistema Proposto</w:t>
      </w:r>
      <w:bookmarkEnd w:id="61"/>
    </w:p>
    <w:p w14:paraId="238DE003" w14:textId="6D7606A0" w:rsidR="00B44D7B" w:rsidRPr="00F16B9C" w:rsidRDefault="00B44D7B" w:rsidP="006172DE">
      <w:pPr>
        <w:pStyle w:val="PargrafodaLista"/>
        <w:numPr>
          <w:ilvl w:val="0"/>
          <w:numId w:val="39"/>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O CSID possui uma interface acessível a partir do menu superior da Janela de Solicitações na qual são disponibilizados o cadastro, consulta e a exclusão das Embarcações sinalizadas nas solicitações.</w:t>
      </w:r>
    </w:p>
    <w:p w14:paraId="14D79BD9" w14:textId="63E90F4D" w:rsidR="00B44D7B" w:rsidRPr="00F16B9C" w:rsidRDefault="00B44D7B" w:rsidP="006172DE">
      <w:pPr>
        <w:pStyle w:val="PargrafodaLista"/>
        <w:numPr>
          <w:ilvl w:val="0"/>
          <w:numId w:val="39"/>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Os campos para preenchimento no cadastro são Nome e Número, e um campo ID de responsabilidade apenas da base de dados, mas que auxilia em casos de consulta ou exclusão.</w:t>
      </w:r>
    </w:p>
    <w:p w14:paraId="2E82959F" w14:textId="77777777" w:rsidR="00B44D7B" w:rsidRPr="00F16B9C" w:rsidRDefault="00B44D7B" w:rsidP="006172DE">
      <w:pPr>
        <w:pStyle w:val="PargrafodaLista"/>
        <w:numPr>
          <w:ilvl w:val="0"/>
          <w:numId w:val="39"/>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Nesta interface, o cadastro e exclusão estão disponíveis apenas para usuários Administradores, mas a listagem das Embarcações já cadastradas, para todos os Usuários.</w:t>
      </w:r>
    </w:p>
    <w:p w14:paraId="62B2BAAB" w14:textId="77777777" w:rsidR="00B44D7B" w:rsidRPr="00F16B9C" w:rsidRDefault="00B44D7B" w:rsidP="006172DE">
      <w:pPr>
        <w:pStyle w:val="PargrafodaLista"/>
        <w:numPr>
          <w:ilvl w:val="0"/>
          <w:numId w:val="39"/>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No momento da criação de uma Solicitação de Serviço, os dados da listagem de Embarcações cadastradas também estarão disponíveis.</w:t>
      </w:r>
    </w:p>
    <w:p w14:paraId="7DB01E04" w14:textId="77777777" w:rsidR="00B44D7B" w:rsidRPr="00F16B9C" w:rsidRDefault="00B44D7B" w:rsidP="006172DE">
      <w:pPr>
        <w:contextualSpacing/>
        <w:mirrorIndents/>
        <w:jc w:val="left"/>
        <w:rPr>
          <w:rFonts w:ascii="Times New Roman" w:hAnsi="Times New Roman" w:cs="Times New Roman"/>
          <w:sz w:val="24"/>
          <w:szCs w:val="24"/>
        </w:rPr>
      </w:pPr>
    </w:p>
    <w:p w14:paraId="687C6EDF"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63" w:name="_Toc120825299"/>
      <w:r w:rsidRPr="00F16B9C">
        <w:rPr>
          <w:rFonts w:ascii="Times New Roman" w:hAnsi="Times New Roman" w:cs="Times New Roman"/>
          <w:sz w:val="24"/>
          <w:szCs w:val="24"/>
        </w:rPr>
        <w:t>Cadastro de Portos no Sistema Proposto</w:t>
      </w:r>
      <w:bookmarkEnd w:id="63"/>
    </w:p>
    <w:p w14:paraId="08B63EC0" w14:textId="7EFCDB74" w:rsidR="00B44D7B" w:rsidRPr="00F16B9C" w:rsidRDefault="00B44D7B" w:rsidP="006172DE">
      <w:pPr>
        <w:pStyle w:val="PargrafodaLista"/>
        <w:numPr>
          <w:ilvl w:val="0"/>
          <w:numId w:val="38"/>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O CSID possui uma interface acessível a partir do menu superior da Janela de Solicitações na qual são disponibilizados o cadastro, consulta e a exclusão dos Portos de </w:t>
      </w:r>
      <w:proofErr w:type="spellStart"/>
      <w:r w:rsidRPr="00F16B9C">
        <w:rPr>
          <w:rFonts w:ascii="Times New Roman" w:hAnsi="Times New Roman" w:cs="Times New Roman"/>
          <w:sz w:val="24"/>
          <w:szCs w:val="24"/>
        </w:rPr>
        <w:t>docagem</w:t>
      </w:r>
      <w:proofErr w:type="spellEnd"/>
      <w:r w:rsidRPr="00F16B9C">
        <w:rPr>
          <w:rFonts w:ascii="Times New Roman" w:hAnsi="Times New Roman" w:cs="Times New Roman"/>
          <w:sz w:val="24"/>
          <w:szCs w:val="24"/>
        </w:rPr>
        <w:t xml:space="preserve"> utilizados nas solicitações.</w:t>
      </w:r>
    </w:p>
    <w:p w14:paraId="52920824" w14:textId="77777777" w:rsidR="00B44D7B" w:rsidRPr="00F16B9C" w:rsidRDefault="00B44D7B" w:rsidP="006172DE">
      <w:pPr>
        <w:pStyle w:val="PargrafodaLista"/>
        <w:numPr>
          <w:ilvl w:val="0"/>
          <w:numId w:val="38"/>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Os campos necessários para o cadastro são Nome, DDI, DDD, Telefone, Email, Rua, Número, Cidade, Estado e País, e um campo ID de responsabilidade apenas da base de dados, mas que auxilia em casos de consulta ou exclusão.</w:t>
      </w:r>
    </w:p>
    <w:p w14:paraId="474F365A" w14:textId="77777777" w:rsidR="00B44D7B" w:rsidRPr="00F16B9C" w:rsidRDefault="00B44D7B" w:rsidP="006172DE">
      <w:pPr>
        <w:pStyle w:val="PargrafodaLista"/>
        <w:numPr>
          <w:ilvl w:val="0"/>
          <w:numId w:val="38"/>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Nesta interface, o cadastro e exclusão estão disponíveis apenas para usuários Administradores, mas a listagem dos Portos já cadastrados, para todos os Usuários.</w:t>
      </w:r>
    </w:p>
    <w:p w14:paraId="44E4FC67" w14:textId="77777777" w:rsidR="00B44D7B" w:rsidRPr="00F16B9C" w:rsidRDefault="00B44D7B" w:rsidP="006172DE">
      <w:pPr>
        <w:pStyle w:val="PargrafodaLista"/>
        <w:numPr>
          <w:ilvl w:val="0"/>
          <w:numId w:val="38"/>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No momento da criação de uma Solicitação de Serviço, os dados da listagem de Portos cadastrados também estarão disponíveis.</w:t>
      </w:r>
    </w:p>
    <w:p w14:paraId="1FB3CFDD" w14:textId="77777777" w:rsidR="00B44D7B" w:rsidRPr="00F16B9C" w:rsidRDefault="00B44D7B" w:rsidP="006172DE">
      <w:pPr>
        <w:contextualSpacing/>
        <w:mirrorIndents/>
        <w:jc w:val="left"/>
        <w:rPr>
          <w:rFonts w:ascii="Times New Roman" w:hAnsi="Times New Roman" w:cs="Times New Roman"/>
          <w:sz w:val="24"/>
          <w:szCs w:val="24"/>
        </w:rPr>
      </w:pPr>
    </w:p>
    <w:p w14:paraId="503A1FF6"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64" w:name="_Toc120825300"/>
      <w:r w:rsidRPr="00F16B9C">
        <w:rPr>
          <w:rFonts w:ascii="Times New Roman" w:hAnsi="Times New Roman" w:cs="Times New Roman"/>
          <w:sz w:val="24"/>
          <w:szCs w:val="24"/>
        </w:rPr>
        <w:t>Cadastro de Serviços no Sistema Proposto</w:t>
      </w:r>
      <w:bookmarkEnd w:id="64"/>
    </w:p>
    <w:p w14:paraId="60E8EF91" w14:textId="457BF337" w:rsidR="00B44D7B" w:rsidRPr="00F16B9C" w:rsidRDefault="00B44D7B" w:rsidP="006172DE">
      <w:pPr>
        <w:pStyle w:val="PargrafodaLista"/>
        <w:numPr>
          <w:ilvl w:val="0"/>
          <w:numId w:val="37"/>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lastRenderedPageBreak/>
        <w:t>O CSID possui uma interface acessível a partir do menu superior da Janela de Solicitações na qual são disponibilizados o cadastro, consulta e a exclusão dos Serviços oferecidos utilizados nas solicitações.</w:t>
      </w:r>
    </w:p>
    <w:p w14:paraId="633B674A" w14:textId="77777777" w:rsidR="00B44D7B" w:rsidRPr="00F16B9C" w:rsidRDefault="00B44D7B" w:rsidP="006172DE">
      <w:pPr>
        <w:pStyle w:val="PargrafodaLista"/>
        <w:numPr>
          <w:ilvl w:val="0"/>
          <w:numId w:val="37"/>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Os campos necessários para o cadastro são Nome e Descrição, e um ID de responsabilidade apenas da base de dados, mas que auxilia em casos de consulta ou exclusão.</w:t>
      </w:r>
    </w:p>
    <w:p w14:paraId="78F66503" w14:textId="77777777" w:rsidR="00B44D7B" w:rsidRPr="00F16B9C" w:rsidRDefault="00B44D7B" w:rsidP="006172DE">
      <w:pPr>
        <w:pStyle w:val="PargrafodaLista"/>
        <w:numPr>
          <w:ilvl w:val="0"/>
          <w:numId w:val="37"/>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Nesta interface, o cadastro e exclusão estão disponíveis apenas para usuários Administradores, mas a listagem dos Serviços já cadastrados, para todos os Usuários.</w:t>
      </w:r>
    </w:p>
    <w:p w14:paraId="1F8E09D8" w14:textId="77777777" w:rsidR="00B44D7B" w:rsidRPr="00F16B9C" w:rsidRDefault="00B44D7B" w:rsidP="006172DE">
      <w:pPr>
        <w:pStyle w:val="PargrafodaLista"/>
        <w:numPr>
          <w:ilvl w:val="0"/>
          <w:numId w:val="37"/>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No momento da criação de uma Solicitação de Serviço, os dados da listagem de Serviços cadastrados também estarão disponíveis.</w:t>
      </w:r>
    </w:p>
    <w:p w14:paraId="271C70B9" w14:textId="77777777" w:rsidR="00B44D7B" w:rsidRPr="00F16B9C" w:rsidRDefault="00B44D7B" w:rsidP="006172DE">
      <w:pPr>
        <w:contextualSpacing/>
        <w:mirrorIndents/>
        <w:jc w:val="left"/>
        <w:rPr>
          <w:rFonts w:ascii="Times New Roman" w:hAnsi="Times New Roman" w:cs="Times New Roman"/>
          <w:sz w:val="24"/>
          <w:szCs w:val="24"/>
        </w:rPr>
      </w:pPr>
    </w:p>
    <w:p w14:paraId="091D271A"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65" w:name="_Toc120825301"/>
      <w:r w:rsidRPr="00F16B9C">
        <w:rPr>
          <w:rFonts w:ascii="Times New Roman" w:hAnsi="Times New Roman" w:cs="Times New Roman"/>
          <w:sz w:val="24"/>
          <w:szCs w:val="24"/>
        </w:rPr>
        <w:t>Cadastro de Equipamentos no Sistema Proposto</w:t>
      </w:r>
      <w:bookmarkEnd w:id="65"/>
    </w:p>
    <w:p w14:paraId="3E71C545" w14:textId="3F2E6B68" w:rsidR="00B44D7B" w:rsidRPr="00F16B9C" w:rsidRDefault="00B44D7B" w:rsidP="006172DE">
      <w:pPr>
        <w:pStyle w:val="PargrafodaLista"/>
        <w:numPr>
          <w:ilvl w:val="0"/>
          <w:numId w:val="36"/>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O CSID possui uma interface acessível a partir do menu superior da Janela de Solicitações na qual são disponibilizados o cadastro, consulta e a exclusão dos Equipamentos de </w:t>
      </w:r>
      <w:proofErr w:type="spellStart"/>
      <w:r w:rsidRPr="00F16B9C">
        <w:rPr>
          <w:rFonts w:ascii="Times New Roman" w:hAnsi="Times New Roman" w:cs="Times New Roman"/>
          <w:sz w:val="24"/>
          <w:szCs w:val="24"/>
        </w:rPr>
        <w:t>docagem</w:t>
      </w:r>
      <w:proofErr w:type="spellEnd"/>
      <w:r w:rsidRPr="00F16B9C">
        <w:rPr>
          <w:rFonts w:ascii="Times New Roman" w:hAnsi="Times New Roman" w:cs="Times New Roman"/>
          <w:sz w:val="24"/>
          <w:szCs w:val="24"/>
        </w:rPr>
        <w:t xml:space="preserve"> utilizados nas solicitações.</w:t>
      </w:r>
    </w:p>
    <w:p w14:paraId="2DA9C414" w14:textId="77777777" w:rsidR="00B44D7B" w:rsidRPr="00F16B9C" w:rsidRDefault="00B44D7B" w:rsidP="006172DE">
      <w:pPr>
        <w:pStyle w:val="PargrafodaLista"/>
        <w:numPr>
          <w:ilvl w:val="0"/>
          <w:numId w:val="36"/>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Os campos necessários para o cadastro são Nome e Quantidade, e um campo ID de responsabilidade apenas da base de dados, mas que auxilia em casos de consulta ou exclusão.</w:t>
      </w:r>
    </w:p>
    <w:p w14:paraId="64D40F33" w14:textId="77777777" w:rsidR="00B44D7B" w:rsidRPr="00F16B9C" w:rsidRDefault="00B44D7B" w:rsidP="006172DE">
      <w:pPr>
        <w:pStyle w:val="PargrafodaLista"/>
        <w:numPr>
          <w:ilvl w:val="0"/>
          <w:numId w:val="36"/>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Nesta interface, o cadastro e exclusão de Equipamentos estão disponíveis apenas para usuários Administradores, mas a listagem dos Equipamentos já cadastrados, para todos os Usuários.</w:t>
      </w:r>
    </w:p>
    <w:p w14:paraId="365812DC" w14:textId="77777777" w:rsidR="00B44D7B" w:rsidRPr="00F16B9C" w:rsidRDefault="00B44D7B" w:rsidP="006172DE">
      <w:pPr>
        <w:pStyle w:val="PargrafodaLista"/>
        <w:numPr>
          <w:ilvl w:val="0"/>
          <w:numId w:val="36"/>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No momento da criação de uma Solicitação de Serviço, os dados da listagem de Equipamentos cadastrados também estarão disponíveis.</w:t>
      </w:r>
      <w:commentRangeEnd w:id="62"/>
      <w:r w:rsidRPr="00F16B9C">
        <w:rPr>
          <w:rStyle w:val="Refdecomentrio"/>
          <w:rFonts w:ascii="Times New Roman" w:hAnsi="Times New Roman" w:cs="Times New Roman"/>
          <w:sz w:val="24"/>
          <w:szCs w:val="24"/>
        </w:rPr>
        <w:commentReference w:id="62"/>
      </w:r>
    </w:p>
    <w:p w14:paraId="6BD85B02" w14:textId="77777777" w:rsidR="00B44D7B" w:rsidRPr="00F16B9C" w:rsidRDefault="00B44D7B" w:rsidP="00237540">
      <w:pPr>
        <w:pStyle w:val="PargrafodaLista"/>
        <w:numPr>
          <w:ilvl w:val="1"/>
          <w:numId w:val="43"/>
        </w:numPr>
        <w:ind w:left="0" w:firstLine="709"/>
        <w:mirrorIndents/>
        <w:jc w:val="left"/>
        <w:outlineLvl w:val="1"/>
        <w:rPr>
          <w:rFonts w:ascii="Times New Roman" w:hAnsi="Times New Roman" w:cs="Times New Roman"/>
          <w:sz w:val="24"/>
          <w:szCs w:val="24"/>
        </w:rPr>
      </w:pPr>
      <w:bookmarkStart w:id="66" w:name="_Toc120825302"/>
      <w:r w:rsidRPr="00F16B9C">
        <w:rPr>
          <w:rFonts w:ascii="Times New Roman" w:hAnsi="Times New Roman" w:cs="Times New Roman"/>
          <w:sz w:val="24"/>
          <w:szCs w:val="24"/>
        </w:rPr>
        <w:t>Módulo de Solicitações no Sistema Proposto</w:t>
      </w:r>
      <w:bookmarkEnd w:id="66"/>
    </w:p>
    <w:p w14:paraId="66285ACE" w14:textId="77777777" w:rsidR="00B44D7B" w:rsidRPr="00F16B9C" w:rsidRDefault="00B44D7B" w:rsidP="006172DE">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Neste módulo concentra-se a </w:t>
      </w:r>
      <w:r w:rsidRPr="00F16B9C">
        <w:rPr>
          <w:rFonts w:ascii="Times New Roman" w:hAnsi="Times New Roman" w:cs="Times New Roman"/>
          <w:b/>
          <w:bCs/>
          <w:sz w:val="24"/>
          <w:szCs w:val="24"/>
        </w:rPr>
        <w:t>principal função</w:t>
      </w:r>
      <w:r w:rsidRPr="00F16B9C">
        <w:rPr>
          <w:rFonts w:ascii="Times New Roman" w:hAnsi="Times New Roman" w:cs="Times New Roman"/>
          <w:sz w:val="24"/>
          <w:szCs w:val="24"/>
        </w:rPr>
        <w:t xml:space="preserve"> do CSID, a estruturação e manejo das solicitações de serviço.</w:t>
      </w:r>
    </w:p>
    <w:p w14:paraId="35306D13" w14:textId="77777777" w:rsidR="00B44D7B" w:rsidRPr="00F16B9C" w:rsidRDefault="00B44D7B" w:rsidP="006172DE">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As solicitações de serviço são identificadas por:</w:t>
      </w:r>
    </w:p>
    <w:p w14:paraId="1DD53C62" w14:textId="77777777" w:rsidR="00B44D7B" w:rsidRPr="00F16B9C" w:rsidRDefault="00B44D7B" w:rsidP="006172DE">
      <w:pPr>
        <w:pStyle w:val="PargrafodaLista"/>
        <w:numPr>
          <w:ilvl w:val="0"/>
          <w:numId w:val="1"/>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Identificação (ID);</w:t>
      </w:r>
    </w:p>
    <w:p w14:paraId="187A4436" w14:textId="77777777" w:rsidR="00B44D7B" w:rsidRPr="00F16B9C" w:rsidRDefault="00B44D7B" w:rsidP="006172DE">
      <w:pPr>
        <w:pStyle w:val="PargrafodaLista"/>
        <w:numPr>
          <w:ilvl w:val="0"/>
          <w:numId w:val="1"/>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Solicitante</w:t>
      </w:r>
    </w:p>
    <w:p w14:paraId="25977F78" w14:textId="77777777" w:rsidR="00B44D7B" w:rsidRPr="00F16B9C" w:rsidRDefault="00B44D7B" w:rsidP="006172DE">
      <w:pPr>
        <w:pStyle w:val="PargrafodaLista"/>
        <w:numPr>
          <w:ilvl w:val="0"/>
          <w:numId w:val="1"/>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Encarregado;</w:t>
      </w:r>
    </w:p>
    <w:p w14:paraId="4001ECBF" w14:textId="77777777" w:rsidR="00B44D7B" w:rsidRPr="00F16B9C" w:rsidRDefault="00B44D7B" w:rsidP="006172DE">
      <w:pPr>
        <w:pStyle w:val="PargrafodaLista"/>
        <w:numPr>
          <w:ilvl w:val="0"/>
          <w:numId w:val="1"/>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Data de Início de </w:t>
      </w:r>
      <w:proofErr w:type="spellStart"/>
      <w:r w:rsidRPr="00F16B9C">
        <w:rPr>
          <w:rFonts w:ascii="Times New Roman" w:hAnsi="Times New Roman" w:cs="Times New Roman"/>
          <w:sz w:val="24"/>
          <w:szCs w:val="24"/>
        </w:rPr>
        <w:t>Docagem</w:t>
      </w:r>
      <w:proofErr w:type="spellEnd"/>
      <w:r w:rsidRPr="00F16B9C">
        <w:rPr>
          <w:rFonts w:ascii="Times New Roman" w:hAnsi="Times New Roman" w:cs="Times New Roman"/>
          <w:sz w:val="24"/>
          <w:szCs w:val="24"/>
        </w:rPr>
        <w:t>;</w:t>
      </w:r>
    </w:p>
    <w:p w14:paraId="24E4202C" w14:textId="77777777" w:rsidR="00B44D7B" w:rsidRPr="00F16B9C" w:rsidRDefault="00B44D7B" w:rsidP="006172DE">
      <w:pPr>
        <w:pStyle w:val="PargrafodaLista"/>
        <w:numPr>
          <w:ilvl w:val="0"/>
          <w:numId w:val="1"/>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Data de Fim de </w:t>
      </w:r>
      <w:proofErr w:type="spellStart"/>
      <w:r w:rsidRPr="00F16B9C">
        <w:rPr>
          <w:rFonts w:ascii="Times New Roman" w:hAnsi="Times New Roman" w:cs="Times New Roman"/>
          <w:sz w:val="24"/>
          <w:szCs w:val="24"/>
        </w:rPr>
        <w:t>Docagem</w:t>
      </w:r>
      <w:proofErr w:type="spellEnd"/>
      <w:r w:rsidRPr="00F16B9C">
        <w:rPr>
          <w:rFonts w:ascii="Times New Roman" w:hAnsi="Times New Roman" w:cs="Times New Roman"/>
          <w:sz w:val="24"/>
          <w:szCs w:val="24"/>
        </w:rPr>
        <w:t>;</w:t>
      </w:r>
    </w:p>
    <w:p w14:paraId="5EB30815" w14:textId="77777777" w:rsidR="00B44D7B" w:rsidRPr="00F16B9C" w:rsidRDefault="00B44D7B" w:rsidP="006172DE">
      <w:pPr>
        <w:pStyle w:val="PargrafodaLista"/>
        <w:numPr>
          <w:ilvl w:val="0"/>
          <w:numId w:val="1"/>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Embarcação a qual se destina o serviço;</w:t>
      </w:r>
    </w:p>
    <w:p w14:paraId="1549EE24" w14:textId="77777777" w:rsidR="00B44D7B" w:rsidRPr="00F16B9C" w:rsidRDefault="00B44D7B" w:rsidP="006172DE">
      <w:pPr>
        <w:pStyle w:val="PargrafodaLista"/>
        <w:numPr>
          <w:ilvl w:val="0"/>
          <w:numId w:val="1"/>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Porto onde ocorrerá a manutenção;</w:t>
      </w:r>
    </w:p>
    <w:p w14:paraId="50418CC1" w14:textId="77777777" w:rsidR="00B44D7B" w:rsidRPr="00F16B9C" w:rsidRDefault="00B44D7B" w:rsidP="006172DE">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lastRenderedPageBreak/>
        <w:t>E podem conter:</w:t>
      </w:r>
    </w:p>
    <w:p w14:paraId="7DC1B25C" w14:textId="77777777" w:rsidR="00B44D7B" w:rsidRPr="00F16B9C" w:rsidRDefault="00B44D7B" w:rsidP="006172DE">
      <w:pPr>
        <w:pStyle w:val="PargrafodaLista"/>
        <w:numPr>
          <w:ilvl w:val="0"/>
          <w:numId w:val="3"/>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Serviços solicitados</w:t>
      </w:r>
    </w:p>
    <w:p w14:paraId="0AE462FE" w14:textId="77777777" w:rsidR="00B44D7B" w:rsidRPr="00F16B9C" w:rsidRDefault="00B44D7B" w:rsidP="006172DE">
      <w:pPr>
        <w:pStyle w:val="PargrafodaLista"/>
        <w:numPr>
          <w:ilvl w:val="0"/>
          <w:numId w:val="3"/>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Equipamentos Solicitados.</w:t>
      </w:r>
    </w:p>
    <w:p w14:paraId="76B66F94" w14:textId="77777777" w:rsidR="00B44D7B" w:rsidRPr="00F16B9C" w:rsidRDefault="00B44D7B" w:rsidP="006172DE">
      <w:pPr>
        <w:pStyle w:val="PargrafodaLista"/>
        <w:numPr>
          <w:ilvl w:val="0"/>
          <w:numId w:val="3"/>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Observação, não especificada, escrito pelo usuário.</w:t>
      </w:r>
    </w:p>
    <w:p w14:paraId="4FE381A4" w14:textId="77777777" w:rsidR="00B44D7B" w:rsidRPr="00F16B9C" w:rsidRDefault="00B44D7B" w:rsidP="006172DE">
      <w:pPr>
        <w:contextualSpacing/>
        <w:mirrorIndents/>
        <w:jc w:val="left"/>
        <w:rPr>
          <w:rFonts w:ascii="Times New Roman" w:hAnsi="Times New Roman" w:cs="Times New Roman"/>
          <w:sz w:val="24"/>
          <w:szCs w:val="24"/>
        </w:rPr>
      </w:pPr>
    </w:p>
    <w:p w14:paraId="65F15A9A" w14:textId="77777777" w:rsidR="00B44D7B" w:rsidRPr="00F16B9C" w:rsidRDefault="00B44D7B" w:rsidP="006172DE">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Quando uma solicitação de serviço é montada e enviada para base de dados, ela é exibida desta forma para os demais usuários.</w:t>
      </w:r>
    </w:p>
    <w:p w14:paraId="772DA09B"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anchor distT="0" distB="0" distL="114300" distR="114300" simplePos="0" relativeHeight="251660288" behindDoc="0" locked="0" layoutInCell="1" allowOverlap="1" wp14:anchorId="14740A6A" wp14:editId="402260DE">
            <wp:simplePos x="0" y="0"/>
            <wp:positionH relativeFrom="column">
              <wp:posOffset>-329565</wp:posOffset>
            </wp:positionH>
            <wp:positionV relativeFrom="paragraph">
              <wp:posOffset>19050</wp:posOffset>
            </wp:positionV>
            <wp:extent cx="6290310" cy="1960534"/>
            <wp:effectExtent l="19050" t="19050" r="15240" b="20955"/>
            <wp:wrapSquare wrapText="bothSides"/>
            <wp:docPr id="5" name="Imagem 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Texto, Aplicativo, Email&#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290310" cy="1960534"/>
                    </a:xfrm>
                    <a:prstGeom prst="rect">
                      <a:avLst/>
                    </a:prstGeom>
                    <a:noFill/>
                    <a:ln>
                      <a:solidFill>
                        <a:schemeClr val="tx1"/>
                      </a:solidFill>
                    </a:ln>
                  </pic:spPr>
                </pic:pic>
              </a:graphicData>
            </a:graphic>
          </wp:anchor>
        </w:drawing>
      </w:r>
    </w:p>
    <w:p w14:paraId="2C775245" w14:textId="77777777" w:rsidR="00B44D7B" w:rsidRPr="006172DE" w:rsidRDefault="00B44D7B" w:rsidP="00F16B9C">
      <w:pPr>
        <w:pStyle w:val="Legenda"/>
        <w:spacing w:after="0" w:line="360" w:lineRule="auto"/>
        <w:contextualSpacing/>
        <w:mirrorIndents/>
        <w:rPr>
          <w:rFonts w:ascii="Times New Roman" w:hAnsi="Times New Roman" w:cs="Times New Roman"/>
          <w:sz w:val="20"/>
          <w:szCs w:val="20"/>
        </w:rPr>
      </w:pPr>
      <w:bookmarkStart w:id="67" w:name="_Toc120825393"/>
      <w:r w:rsidRPr="006172DE">
        <w:rPr>
          <w:rFonts w:ascii="Times New Roman" w:hAnsi="Times New Roman" w:cs="Times New Roman"/>
          <w:sz w:val="20"/>
          <w:szCs w:val="20"/>
        </w:rPr>
        <w:t xml:space="preserve">Figura </w:t>
      </w:r>
      <w:r w:rsidRPr="006172DE">
        <w:rPr>
          <w:rFonts w:ascii="Times New Roman" w:hAnsi="Times New Roman" w:cs="Times New Roman"/>
          <w:sz w:val="20"/>
          <w:szCs w:val="20"/>
        </w:rPr>
        <w:fldChar w:fldCharType="begin"/>
      </w:r>
      <w:r w:rsidRPr="006172DE">
        <w:rPr>
          <w:rFonts w:ascii="Times New Roman" w:hAnsi="Times New Roman" w:cs="Times New Roman"/>
          <w:sz w:val="20"/>
          <w:szCs w:val="20"/>
        </w:rPr>
        <w:instrText xml:space="preserve"> SEQ Figura \* ARABIC </w:instrText>
      </w:r>
      <w:r w:rsidRPr="006172DE">
        <w:rPr>
          <w:rFonts w:ascii="Times New Roman" w:hAnsi="Times New Roman" w:cs="Times New Roman"/>
          <w:sz w:val="20"/>
          <w:szCs w:val="20"/>
        </w:rPr>
        <w:fldChar w:fldCharType="separate"/>
      </w:r>
      <w:r w:rsidRPr="006172DE">
        <w:rPr>
          <w:rFonts w:ascii="Times New Roman" w:hAnsi="Times New Roman" w:cs="Times New Roman"/>
          <w:noProof/>
          <w:sz w:val="20"/>
          <w:szCs w:val="20"/>
        </w:rPr>
        <w:t>8</w:t>
      </w:r>
      <w:r w:rsidRPr="006172DE">
        <w:rPr>
          <w:rFonts w:ascii="Times New Roman" w:hAnsi="Times New Roman" w:cs="Times New Roman"/>
          <w:noProof/>
          <w:sz w:val="20"/>
          <w:szCs w:val="20"/>
        </w:rPr>
        <w:fldChar w:fldCharType="end"/>
      </w:r>
      <w:r w:rsidRPr="006172DE">
        <w:rPr>
          <w:rFonts w:ascii="Times New Roman" w:hAnsi="Times New Roman" w:cs="Times New Roman"/>
          <w:sz w:val="20"/>
          <w:szCs w:val="20"/>
        </w:rPr>
        <w:t xml:space="preserve"> Solicitação de Serviço</w:t>
      </w:r>
      <w:bookmarkEnd w:id="67"/>
    </w:p>
    <w:p w14:paraId="789BF38F" w14:textId="77777777" w:rsidR="00B44D7B" w:rsidRPr="00F16B9C" w:rsidRDefault="00B44D7B" w:rsidP="002E5646">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Com exceção das datas e do campo de observações, os demais itens serão previamente cadastrados por um Administrador e só poderão ser solicitados se disponíveis no momento do agendamento da Solicitação.</w:t>
      </w:r>
    </w:p>
    <w:p w14:paraId="11DBB4A1"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68" w:name="_Toc120825303"/>
      <w:r w:rsidRPr="00F16B9C">
        <w:rPr>
          <w:rFonts w:ascii="Times New Roman" w:hAnsi="Times New Roman" w:cs="Times New Roman"/>
          <w:sz w:val="24"/>
          <w:szCs w:val="24"/>
        </w:rPr>
        <w:t>Registro de Solicitações no Sistema Proposto</w:t>
      </w:r>
      <w:bookmarkEnd w:id="68"/>
    </w:p>
    <w:p w14:paraId="34AD4BBF" w14:textId="72DB5A3B" w:rsidR="00B44D7B" w:rsidRPr="00F16B9C" w:rsidRDefault="00B44D7B" w:rsidP="002E5646">
      <w:pPr>
        <w:pStyle w:val="PargrafodaLista"/>
        <w:ind w:left="0"/>
        <w:mirrorIndents/>
        <w:jc w:val="left"/>
        <w:rPr>
          <w:rFonts w:ascii="Times New Roman" w:hAnsi="Times New Roman" w:cs="Times New Roman"/>
          <w:sz w:val="24"/>
          <w:szCs w:val="24"/>
        </w:rPr>
      </w:pPr>
      <w:r w:rsidRPr="00F16B9C">
        <w:rPr>
          <w:rFonts w:ascii="Times New Roman" w:hAnsi="Times New Roman" w:cs="Times New Roman"/>
          <w:sz w:val="24"/>
          <w:szCs w:val="24"/>
        </w:rPr>
        <w:t>Solicitações podem ser efetuadas por Comandantes, Técnicos e Administradores numa interface própria para isto, e excluídas com as seguintes condições: Pode ser excluída por Administradores e Técnicos desde que não tenha sido aceita por outros, e por um Comandante desde que além de não aceita, a solicitação seja criada por este mesmo Comandante.</w:t>
      </w:r>
    </w:p>
    <w:p w14:paraId="773FAE42" w14:textId="77777777" w:rsidR="00B44D7B" w:rsidRPr="00F16B9C" w:rsidRDefault="00B44D7B" w:rsidP="002E5646">
      <w:pPr>
        <w:pStyle w:val="PargrafodaLista"/>
        <w:ind w:left="0"/>
        <w:mirrorIndents/>
        <w:jc w:val="left"/>
        <w:rPr>
          <w:rFonts w:ascii="Times New Roman" w:hAnsi="Times New Roman" w:cs="Times New Roman"/>
          <w:sz w:val="24"/>
          <w:szCs w:val="24"/>
        </w:rPr>
      </w:pPr>
      <w:r w:rsidRPr="00F16B9C">
        <w:rPr>
          <w:rFonts w:ascii="Times New Roman" w:hAnsi="Times New Roman" w:cs="Times New Roman"/>
          <w:sz w:val="24"/>
          <w:szCs w:val="24"/>
        </w:rPr>
        <w:t>Excluir uma Solicitação ocasionará sua exclusão do banco de dados, e no momento de sua exclusão, será indagado ao usuário se a solicitação foi atendida com sucesso ou não, de forma que se a solicitação foi atendida devidamente, os itens serão efetivamente descontados do estoque, mas caso não, os itens que foram separados no momento da criação da solicitação pelo solicitante, serão devolvidos ao status de disponível para outros novos solicitantes.</w:t>
      </w:r>
    </w:p>
    <w:p w14:paraId="610D0BF1" w14:textId="77777777" w:rsidR="00B44D7B" w:rsidRPr="00F16B9C" w:rsidRDefault="00B44D7B" w:rsidP="002E5646">
      <w:pPr>
        <w:pStyle w:val="PargrafodaLista"/>
        <w:ind w:left="0"/>
        <w:mirrorIndents/>
        <w:jc w:val="left"/>
        <w:rPr>
          <w:rFonts w:ascii="Times New Roman" w:hAnsi="Times New Roman" w:cs="Times New Roman"/>
          <w:sz w:val="24"/>
          <w:szCs w:val="24"/>
        </w:rPr>
      </w:pPr>
    </w:p>
    <w:p w14:paraId="4C900107"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69" w:name="_Toc120825304"/>
      <w:r w:rsidRPr="00F16B9C">
        <w:rPr>
          <w:rFonts w:ascii="Times New Roman" w:hAnsi="Times New Roman" w:cs="Times New Roman"/>
          <w:sz w:val="24"/>
          <w:szCs w:val="24"/>
        </w:rPr>
        <w:t>Atendimento de Solicitações no Sistema Proposto</w:t>
      </w:r>
      <w:bookmarkEnd w:id="69"/>
    </w:p>
    <w:p w14:paraId="4B8459A3" w14:textId="77777777" w:rsidR="00B44D7B" w:rsidRPr="00F16B9C" w:rsidRDefault="00B44D7B" w:rsidP="002E5646">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lastRenderedPageBreak/>
        <w:t>Uma vez exibida na interface principal do CSID, uma solicitação não aceita pode ser aceita enquanto não tiver um encarregado.</w:t>
      </w:r>
    </w:p>
    <w:p w14:paraId="2F6F91DD" w14:textId="64218763" w:rsidR="00B44D7B" w:rsidRPr="00F16B9C" w:rsidRDefault="00B44D7B" w:rsidP="002E5646">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Ao aceitar uma solicitação, o usuário Administrador ou Técnico torna-se encarregado desta, e pode vê-la em um painel a parte com apenas as solicitações que é encarregado.</w:t>
      </w:r>
    </w:p>
    <w:p w14:paraId="663BA858" w14:textId="7553C7D7" w:rsidR="00B44D7B" w:rsidRPr="00F16B9C" w:rsidRDefault="00B44D7B" w:rsidP="002E5646">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A solicitação altera na base de dados seu campo “encarregado” para o identificador do usuário, e uma vez agendada e montada, a solicitação não pode ser alterada, apenas excluída.</w:t>
      </w:r>
    </w:p>
    <w:p w14:paraId="19B628BD" w14:textId="77777777" w:rsidR="00B44D7B" w:rsidRPr="00F16B9C" w:rsidRDefault="00B44D7B" w:rsidP="002E5646">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Uma solicitação pode ser excluída por:</w:t>
      </w:r>
    </w:p>
    <w:p w14:paraId="7C459C4B" w14:textId="2A266C02" w:rsidR="00B44D7B" w:rsidRPr="00F16B9C" w:rsidRDefault="00B44D7B" w:rsidP="002E5646">
      <w:pPr>
        <w:pStyle w:val="PargrafodaLista"/>
        <w:numPr>
          <w:ilvl w:val="0"/>
          <w:numId w:val="15"/>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O Usuário Comandante que a criou, desde que a solicitação não tenha um encarregado;</w:t>
      </w:r>
    </w:p>
    <w:p w14:paraId="1589EDF2" w14:textId="77777777" w:rsidR="00B44D7B" w:rsidRPr="00F16B9C" w:rsidRDefault="00B44D7B" w:rsidP="002E5646">
      <w:pPr>
        <w:pStyle w:val="PargrafodaLista"/>
        <w:numPr>
          <w:ilvl w:val="0"/>
          <w:numId w:val="15"/>
        </w:numPr>
        <w:ind w:left="0" w:firstLine="709"/>
        <w:mirrorIndents/>
        <w:jc w:val="left"/>
        <w:rPr>
          <w:rFonts w:ascii="Times New Roman" w:hAnsi="Times New Roman" w:cs="Times New Roman"/>
          <w:sz w:val="24"/>
          <w:szCs w:val="24"/>
        </w:rPr>
      </w:pPr>
      <w:r w:rsidRPr="00F16B9C">
        <w:rPr>
          <w:rFonts w:ascii="Times New Roman" w:hAnsi="Times New Roman" w:cs="Times New Roman"/>
          <w:sz w:val="24"/>
          <w:szCs w:val="24"/>
        </w:rPr>
        <w:t>Técnico ou Administrador, desde que não tenha sido aceita por outro Técnico ou Administrador;</w:t>
      </w:r>
    </w:p>
    <w:p w14:paraId="677A2AC3" w14:textId="77777777" w:rsidR="00B44D7B" w:rsidRPr="00F16B9C" w:rsidRDefault="00B44D7B" w:rsidP="00F16B9C">
      <w:pPr>
        <w:pStyle w:val="PargrafodaLista"/>
        <w:keepNext/>
        <w:ind w:left="0"/>
        <w:mirrorIndents/>
        <w:rPr>
          <w:rFonts w:ascii="Times New Roman" w:hAnsi="Times New Roman" w:cs="Times New Roman"/>
          <w:sz w:val="24"/>
          <w:szCs w:val="24"/>
        </w:rPr>
      </w:pPr>
      <w:r w:rsidRPr="00F16B9C">
        <w:rPr>
          <w:rFonts w:ascii="Times New Roman" w:hAnsi="Times New Roman" w:cs="Times New Roman"/>
          <w:noProof/>
          <w:sz w:val="24"/>
          <w:szCs w:val="24"/>
        </w:rPr>
        <w:drawing>
          <wp:anchor distT="0" distB="0" distL="114300" distR="114300" simplePos="0" relativeHeight="251661312" behindDoc="0" locked="0" layoutInCell="1" allowOverlap="1" wp14:anchorId="65331911" wp14:editId="3BBE07D7">
            <wp:simplePos x="0" y="0"/>
            <wp:positionH relativeFrom="column">
              <wp:posOffset>184785</wp:posOffset>
            </wp:positionH>
            <wp:positionV relativeFrom="paragraph">
              <wp:posOffset>0</wp:posOffset>
            </wp:positionV>
            <wp:extent cx="5101390" cy="3955745"/>
            <wp:effectExtent l="0" t="0" r="4445" b="6985"/>
            <wp:wrapSquare wrapText="bothSides"/>
            <wp:docPr id="24" name="Imagem 2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Texto, Aplicativo&#10;&#10;Descrição gerad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5101390" cy="3955745"/>
                    </a:xfrm>
                    <a:prstGeom prst="rect">
                      <a:avLst/>
                    </a:prstGeom>
                  </pic:spPr>
                </pic:pic>
              </a:graphicData>
            </a:graphic>
          </wp:anchor>
        </w:drawing>
      </w:r>
    </w:p>
    <w:p w14:paraId="54C7707A" w14:textId="77777777" w:rsidR="00B44D7B" w:rsidRPr="002E5646" w:rsidRDefault="00B44D7B" w:rsidP="00F16B9C">
      <w:pPr>
        <w:pStyle w:val="Legenda"/>
        <w:spacing w:after="0" w:line="360" w:lineRule="auto"/>
        <w:contextualSpacing/>
        <w:mirrorIndents/>
        <w:rPr>
          <w:rFonts w:ascii="Times New Roman" w:hAnsi="Times New Roman" w:cs="Times New Roman"/>
          <w:sz w:val="20"/>
          <w:szCs w:val="20"/>
        </w:rPr>
      </w:pPr>
      <w:bookmarkStart w:id="70" w:name="_Toc120825394"/>
      <w:r w:rsidRPr="002E5646">
        <w:rPr>
          <w:rFonts w:ascii="Times New Roman" w:hAnsi="Times New Roman" w:cs="Times New Roman"/>
          <w:sz w:val="20"/>
          <w:szCs w:val="20"/>
        </w:rPr>
        <w:t xml:space="preserve">Figura </w:t>
      </w:r>
      <w:r w:rsidRPr="002E5646">
        <w:rPr>
          <w:rFonts w:ascii="Times New Roman" w:hAnsi="Times New Roman" w:cs="Times New Roman"/>
          <w:sz w:val="20"/>
          <w:szCs w:val="20"/>
        </w:rPr>
        <w:fldChar w:fldCharType="begin"/>
      </w:r>
      <w:r w:rsidRPr="002E5646">
        <w:rPr>
          <w:rFonts w:ascii="Times New Roman" w:hAnsi="Times New Roman" w:cs="Times New Roman"/>
          <w:sz w:val="20"/>
          <w:szCs w:val="20"/>
        </w:rPr>
        <w:instrText xml:space="preserve"> SEQ Figura \* ARABIC </w:instrText>
      </w:r>
      <w:r w:rsidRPr="002E5646">
        <w:rPr>
          <w:rFonts w:ascii="Times New Roman" w:hAnsi="Times New Roman" w:cs="Times New Roman"/>
          <w:sz w:val="20"/>
          <w:szCs w:val="20"/>
        </w:rPr>
        <w:fldChar w:fldCharType="separate"/>
      </w:r>
      <w:r w:rsidRPr="002E5646">
        <w:rPr>
          <w:rFonts w:ascii="Times New Roman" w:hAnsi="Times New Roman" w:cs="Times New Roman"/>
          <w:noProof/>
          <w:sz w:val="20"/>
          <w:szCs w:val="20"/>
        </w:rPr>
        <w:t>9</w:t>
      </w:r>
      <w:r w:rsidRPr="002E5646">
        <w:rPr>
          <w:rFonts w:ascii="Times New Roman" w:hAnsi="Times New Roman" w:cs="Times New Roman"/>
          <w:noProof/>
          <w:sz w:val="20"/>
          <w:szCs w:val="20"/>
        </w:rPr>
        <w:fldChar w:fldCharType="end"/>
      </w:r>
      <w:r w:rsidRPr="002E5646">
        <w:rPr>
          <w:rFonts w:ascii="Times New Roman" w:hAnsi="Times New Roman" w:cs="Times New Roman"/>
          <w:sz w:val="20"/>
          <w:szCs w:val="20"/>
        </w:rPr>
        <w:t xml:space="preserve"> Painel de Solicitações</w:t>
      </w:r>
      <w:bookmarkEnd w:id="70"/>
    </w:p>
    <w:p w14:paraId="0232D8E8"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71" w:name="_Toc120825305"/>
      <w:r w:rsidRPr="00F16B9C">
        <w:rPr>
          <w:rFonts w:ascii="Times New Roman" w:hAnsi="Times New Roman" w:cs="Times New Roman"/>
          <w:sz w:val="24"/>
          <w:szCs w:val="24"/>
        </w:rPr>
        <w:t>Exclusão de dados no Sistema Proposto</w:t>
      </w:r>
      <w:bookmarkEnd w:id="71"/>
    </w:p>
    <w:p w14:paraId="73B7F4ED" w14:textId="77777777" w:rsidR="00B44D7B" w:rsidRPr="00F16B9C" w:rsidRDefault="00B44D7B" w:rsidP="002E5646">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Alguns dados como Usuário, Embarcação, Porto, Serviço e Equipamento, tendem a vincular-se com Solicitações na hora de sua criação, e excluí-los enquanto as suas ocorrências em solicitações ainda estão presentes, levará a solicitações incompletas ou mal identificadas. Visando prevenir estas situações, o CSID informa ao usuário cada Solicitação envolvida com </w:t>
      </w:r>
      <w:r w:rsidRPr="00F16B9C">
        <w:rPr>
          <w:rFonts w:ascii="Times New Roman" w:hAnsi="Times New Roman" w:cs="Times New Roman"/>
          <w:sz w:val="24"/>
          <w:szCs w:val="24"/>
        </w:rPr>
        <w:lastRenderedPageBreak/>
        <w:t>os dados que se deseja excluir antes de efetivar a exclusão, isto vale para todo o módulo de cadastro.</w:t>
      </w:r>
    </w:p>
    <w:p w14:paraId="733C0E39" w14:textId="1F0A4798" w:rsidR="00B44D7B" w:rsidRPr="00F16B9C" w:rsidRDefault="00B44D7B" w:rsidP="002E5646">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Usuários Encarregados de determinadas solicitações particularmente não prejudicam com sua exclusão, pois o CSID libera para um novo aceite as solicitações em que o determinado Usuário se encontrava encarregado.</w:t>
      </w:r>
    </w:p>
    <w:p w14:paraId="61FAA7A7" w14:textId="77777777" w:rsidR="00B44D7B" w:rsidRPr="00F16B9C" w:rsidRDefault="00B44D7B" w:rsidP="00F16B9C">
      <w:pPr>
        <w:contextualSpacing/>
        <w:mirrorIndents/>
        <w:rPr>
          <w:rFonts w:ascii="Times New Roman" w:hAnsi="Times New Roman" w:cs="Times New Roman"/>
          <w:sz w:val="24"/>
          <w:szCs w:val="24"/>
        </w:rPr>
      </w:pPr>
    </w:p>
    <w:p w14:paraId="67FE90C0"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12BB47D2" wp14:editId="35BEFE8F">
            <wp:extent cx="5067048" cy="2753832"/>
            <wp:effectExtent l="0" t="0" r="635" b="8890"/>
            <wp:docPr id="23" name="Imagem 2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 Texto, Aplicativo&#10;&#10;Descrição gerad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109256" cy="2776771"/>
                    </a:xfrm>
                    <a:prstGeom prst="rect">
                      <a:avLst/>
                    </a:prstGeom>
                  </pic:spPr>
                </pic:pic>
              </a:graphicData>
            </a:graphic>
          </wp:inline>
        </w:drawing>
      </w:r>
    </w:p>
    <w:p w14:paraId="2C0402D9" w14:textId="77777777" w:rsidR="00B44D7B" w:rsidRPr="002E5646" w:rsidRDefault="00B44D7B" w:rsidP="00F16B9C">
      <w:pPr>
        <w:pStyle w:val="Legenda"/>
        <w:spacing w:after="0" w:line="360" w:lineRule="auto"/>
        <w:contextualSpacing/>
        <w:mirrorIndents/>
        <w:rPr>
          <w:rFonts w:ascii="Times New Roman" w:hAnsi="Times New Roman" w:cs="Times New Roman"/>
          <w:sz w:val="20"/>
          <w:szCs w:val="20"/>
        </w:rPr>
      </w:pPr>
      <w:bookmarkStart w:id="72" w:name="_Toc120825395"/>
      <w:r w:rsidRPr="002E5646">
        <w:rPr>
          <w:rFonts w:ascii="Times New Roman" w:hAnsi="Times New Roman" w:cs="Times New Roman"/>
          <w:sz w:val="20"/>
          <w:szCs w:val="20"/>
        </w:rPr>
        <w:t xml:space="preserve">Figura </w:t>
      </w:r>
      <w:r w:rsidRPr="002E5646">
        <w:rPr>
          <w:rFonts w:ascii="Times New Roman" w:hAnsi="Times New Roman" w:cs="Times New Roman"/>
          <w:sz w:val="20"/>
          <w:szCs w:val="20"/>
        </w:rPr>
        <w:fldChar w:fldCharType="begin"/>
      </w:r>
      <w:r w:rsidRPr="002E5646">
        <w:rPr>
          <w:rFonts w:ascii="Times New Roman" w:hAnsi="Times New Roman" w:cs="Times New Roman"/>
          <w:sz w:val="20"/>
          <w:szCs w:val="20"/>
        </w:rPr>
        <w:instrText xml:space="preserve"> SEQ Figura \* ARABIC </w:instrText>
      </w:r>
      <w:r w:rsidRPr="002E5646">
        <w:rPr>
          <w:rFonts w:ascii="Times New Roman" w:hAnsi="Times New Roman" w:cs="Times New Roman"/>
          <w:sz w:val="20"/>
          <w:szCs w:val="20"/>
        </w:rPr>
        <w:fldChar w:fldCharType="separate"/>
      </w:r>
      <w:r w:rsidRPr="002E5646">
        <w:rPr>
          <w:rFonts w:ascii="Times New Roman" w:hAnsi="Times New Roman" w:cs="Times New Roman"/>
          <w:noProof/>
          <w:sz w:val="20"/>
          <w:szCs w:val="20"/>
        </w:rPr>
        <w:t>10</w:t>
      </w:r>
      <w:r w:rsidRPr="002E5646">
        <w:rPr>
          <w:rFonts w:ascii="Times New Roman" w:hAnsi="Times New Roman" w:cs="Times New Roman"/>
          <w:noProof/>
          <w:sz w:val="20"/>
          <w:szCs w:val="20"/>
        </w:rPr>
        <w:fldChar w:fldCharType="end"/>
      </w:r>
      <w:r w:rsidRPr="002E5646">
        <w:rPr>
          <w:rFonts w:ascii="Times New Roman" w:hAnsi="Times New Roman" w:cs="Times New Roman"/>
          <w:sz w:val="20"/>
          <w:szCs w:val="20"/>
        </w:rPr>
        <w:t xml:space="preserve"> Excluir Solicitação</w:t>
      </w:r>
      <w:bookmarkEnd w:id="72"/>
    </w:p>
    <w:p w14:paraId="30EE044B" w14:textId="77777777" w:rsidR="00B44D7B" w:rsidRPr="00F16B9C" w:rsidRDefault="00B44D7B" w:rsidP="00237540">
      <w:pPr>
        <w:pStyle w:val="PargrafodaLista"/>
        <w:numPr>
          <w:ilvl w:val="1"/>
          <w:numId w:val="43"/>
        </w:numPr>
        <w:ind w:left="0" w:firstLine="709"/>
        <w:mirrorIndents/>
        <w:jc w:val="left"/>
        <w:outlineLvl w:val="1"/>
        <w:rPr>
          <w:rFonts w:ascii="Times New Roman" w:hAnsi="Times New Roman" w:cs="Times New Roman"/>
          <w:sz w:val="24"/>
          <w:szCs w:val="24"/>
        </w:rPr>
      </w:pPr>
      <w:bookmarkStart w:id="73" w:name="_Toc120825306"/>
      <w:r w:rsidRPr="00F16B9C">
        <w:rPr>
          <w:rFonts w:ascii="Times New Roman" w:hAnsi="Times New Roman" w:cs="Times New Roman"/>
          <w:sz w:val="24"/>
          <w:szCs w:val="24"/>
        </w:rPr>
        <w:t>Casos de Uso do módulo de cadastros</w:t>
      </w:r>
      <w:bookmarkEnd w:id="73"/>
    </w:p>
    <w:p w14:paraId="36277355" w14:textId="77777777" w:rsidR="00B44D7B" w:rsidRPr="00F16B9C" w:rsidRDefault="00B44D7B" w:rsidP="002E5646">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O Diagrama Geral de Casos de Uso do módulo de Cadastro, representa de forma geral e resumida todos os casos possíveis nas funções deste módulo do Sistema, complementado pelos demais abaixo:</w:t>
      </w:r>
    </w:p>
    <w:p w14:paraId="228065AA"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lastRenderedPageBreak/>
        <w:drawing>
          <wp:anchor distT="0" distB="0" distL="114300" distR="114300" simplePos="0" relativeHeight="251662336" behindDoc="0" locked="0" layoutInCell="1" allowOverlap="1" wp14:anchorId="7B38816C" wp14:editId="3447452A">
            <wp:simplePos x="0" y="0"/>
            <wp:positionH relativeFrom="column">
              <wp:posOffset>-348615</wp:posOffset>
            </wp:positionH>
            <wp:positionV relativeFrom="paragraph">
              <wp:posOffset>0</wp:posOffset>
            </wp:positionV>
            <wp:extent cx="6228777" cy="4743450"/>
            <wp:effectExtent l="0" t="0" r="635" b="0"/>
            <wp:wrapSquare wrapText="bothSides"/>
            <wp:docPr id="11" name="Imagem 1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228777" cy="4743450"/>
                    </a:xfrm>
                    <a:prstGeom prst="rect">
                      <a:avLst/>
                    </a:prstGeom>
                    <a:noFill/>
                    <a:ln>
                      <a:noFill/>
                    </a:ln>
                  </pic:spPr>
                </pic:pic>
              </a:graphicData>
            </a:graphic>
          </wp:anchor>
        </w:drawing>
      </w:r>
    </w:p>
    <w:p w14:paraId="32C8DFCF" w14:textId="77777777" w:rsidR="00B44D7B" w:rsidRPr="002E5646" w:rsidRDefault="00B44D7B" w:rsidP="00F16B9C">
      <w:pPr>
        <w:pStyle w:val="Legenda"/>
        <w:spacing w:after="0" w:line="360" w:lineRule="auto"/>
        <w:contextualSpacing/>
        <w:mirrorIndents/>
        <w:rPr>
          <w:rFonts w:ascii="Times New Roman" w:hAnsi="Times New Roman" w:cs="Times New Roman"/>
          <w:sz w:val="20"/>
          <w:szCs w:val="20"/>
        </w:rPr>
      </w:pPr>
      <w:bookmarkStart w:id="74" w:name="_Toc120825408"/>
      <w:r w:rsidRPr="002E5646">
        <w:rPr>
          <w:rFonts w:ascii="Times New Roman" w:hAnsi="Times New Roman" w:cs="Times New Roman"/>
          <w:sz w:val="20"/>
          <w:szCs w:val="20"/>
        </w:rPr>
        <w:t xml:space="preserve">UC </w:t>
      </w:r>
      <w:r w:rsidRPr="002E5646">
        <w:rPr>
          <w:rFonts w:ascii="Times New Roman" w:hAnsi="Times New Roman" w:cs="Times New Roman"/>
          <w:sz w:val="20"/>
          <w:szCs w:val="20"/>
        </w:rPr>
        <w:fldChar w:fldCharType="begin"/>
      </w:r>
      <w:r w:rsidRPr="002E5646">
        <w:rPr>
          <w:rFonts w:ascii="Times New Roman" w:hAnsi="Times New Roman" w:cs="Times New Roman"/>
          <w:sz w:val="20"/>
          <w:szCs w:val="20"/>
        </w:rPr>
        <w:instrText xml:space="preserve"> SEQ UC \* ARABIC </w:instrText>
      </w:r>
      <w:r w:rsidRPr="002E5646">
        <w:rPr>
          <w:rFonts w:ascii="Times New Roman" w:hAnsi="Times New Roman" w:cs="Times New Roman"/>
          <w:sz w:val="20"/>
          <w:szCs w:val="20"/>
        </w:rPr>
        <w:fldChar w:fldCharType="separate"/>
      </w:r>
      <w:r w:rsidRPr="002E5646">
        <w:rPr>
          <w:rFonts w:ascii="Times New Roman" w:hAnsi="Times New Roman" w:cs="Times New Roman"/>
          <w:noProof/>
          <w:sz w:val="20"/>
          <w:szCs w:val="20"/>
        </w:rPr>
        <w:t>1</w:t>
      </w:r>
      <w:r w:rsidRPr="002E5646">
        <w:rPr>
          <w:rFonts w:ascii="Times New Roman" w:hAnsi="Times New Roman" w:cs="Times New Roman"/>
          <w:noProof/>
          <w:sz w:val="20"/>
          <w:szCs w:val="20"/>
        </w:rPr>
        <w:fldChar w:fldCharType="end"/>
      </w:r>
      <w:r w:rsidRPr="002E5646">
        <w:rPr>
          <w:rFonts w:ascii="Times New Roman" w:hAnsi="Times New Roman" w:cs="Times New Roman"/>
          <w:sz w:val="20"/>
          <w:szCs w:val="20"/>
        </w:rPr>
        <w:t xml:space="preserve"> Geral de Cadastro</w:t>
      </w:r>
      <w:bookmarkEnd w:id="74"/>
      <w:r w:rsidRPr="002E5646">
        <w:rPr>
          <w:rFonts w:ascii="Times New Roman" w:hAnsi="Times New Roman" w:cs="Times New Roman"/>
          <w:sz w:val="20"/>
          <w:szCs w:val="20"/>
        </w:rPr>
        <w:br w:type="page"/>
      </w:r>
    </w:p>
    <w:p w14:paraId="5F3ED2C0"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75" w:name="_Toc120825307"/>
      <w:r w:rsidRPr="00F16B9C">
        <w:rPr>
          <w:rFonts w:ascii="Times New Roman" w:hAnsi="Times New Roman" w:cs="Times New Roman"/>
          <w:sz w:val="24"/>
          <w:szCs w:val="24"/>
        </w:rPr>
        <w:lastRenderedPageBreak/>
        <w:t>Cadastrar Usuários</w:t>
      </w:r>
      <w:bookmarkEnd w:id="75"/>
    </w:p>
    <w:tbl>
      <w:tblPr>
        <w:tblStyle w:val="Tabelacomgrade"/>
        <w:tblW w:w="0" w:type="auto"/>
        <w:tblLook w:val="04A0" w:firstRow="1" w:lastRow="0" w:firstColumn="1" w:lastColumn="0" w:noHBand="0" w:noVBand="1"/>
      </w:tblPr>
      <w:tblGrid>
        <w:gridCol w:w="9061"/>
      </w:tblGrid>
      <w:tr w:rsidR="00B44D7B" w:rsidRPr="00F16B9C" w14:paraId="026F0709" w14:textId="77777777" w:rsidTr="003013E9">
        <w:trPr>
          <w:trHeight w:val="140"/>
        </w:trPr>
        <w:tc>
          <w:tcPr>
            <w:tcW w:w="9736" w:type="dxa"/>
          </w:tcPr>
          <w:p w14:paraId="082805B1"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76" w:name="_Toc119333538"/>
            <w:bookmarkStart w:id="77" w:name="_Toc119334420"/>
            <w:bookmarkStart w:id="78" w:name="_Toc119849910"/>
            <w:r w:rsidRPr="00F16B9C">
              <w:rPr>
                <w:rFonts w:ascii="Times New Roman" w:hAnsi="Times New Roman" w:cs="Times New Roman"/>
                <w:bCs/>
                <w:sz w:val="24"/>
                <w:szCs w:val="24"/>
              </w:rPr>
              <w:t>UC001 – CADASTRAR USUÁRIOS</w:t>
            </w:r>
            <w:bookmarkEnd w:id="76"/>
            <w:bookmarkEnd w:id="77"/>
            <w:bookmarkEnd w:id="78"/>
          </w:p>
        </w:tc>
      </w:tr>
      <w:tr w:rsidR="00B44D7B" w:rsidRPr="00F16B9C" w14:paraId="33E1565A" w14:textId="77777777" w:rsidTr="003013E9">
        <w:trPr>
          <w:trHeight w:val="140"/>
        </w:trPr>
        <w:tc>
          <w:tcPr>
            <w:tcW w:w="9736" w:type="dxa"/>
          </w:tcPr>
          <w:p w14:paraId="786D8C6E"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79" w:name="_Toc119333539"/>
            <w:bookmarkStart w:id="80" w:name="_Toc119334421"/>
            <w:bookmarkStart w:id="81" w:name="_Toc119849911"/>
            <w:r w:rsidRPr="00F16B9C">
              <w:rPr>
                <w:rFonts w:ascii="Times New Roman" w:hAnsi="Times New Roman" w:cs="Times New Roman"/>
                <w:bCs/>
                <w:sz w:val="24"/>
                <w:szCs w:val="24"/>
              </w:rPr>
              <w:t>DESCRIÇÃO DO CASO DE USO</w:t>
            </w:r>
            <w:bookmarkEnd w:id="79"/>
            <w:bookmarkEnd w:id="80"/>
            <w:bookmarkEnd w:id="81"/>
          </w:p>
          <w:p w14:paraId="1DB13F97" w14:textId="77777777" w:rsidR="00B44D7B" w:rsidRPr="00F16B9C" w:rsidRDefault="00B44D7B" w:rsidP="002E5646">
            <w:pPr>
              <w:spacing w:line="360" w:lineRule="auto"/>
              <w:contextualSpacing/>
              <w:mirrorIndents/>
              <w:jc w:val="left"/>
              <w:rPr>
                <w:rFonts w:ascii="Times New Roman" w:hAnsi="Times New Roman" w:cs="Times New Roman"/>
                <w:sz w:val="24"/>
                <w:szCs w:val="24"/>
              </w:rPr>
            </w:pPr>
            <w:r w:rsidRPr="00F16B9C">
              <w:rPr>
                <w:rFonts w:ascii="Times New Roman" w:hAnsi="Times New Roman" w:cs="Times New Roman"/>
                <w:color w:val="595959" w:themeColor="text1" w:themeTint="A6"/>
                <w:sz w:val="24"/>
                <w:szCs w:val="24"/>
              </w:rPr>
              <w:t>O Sistema deverá excluir consultar e cadastrar usuários com ID, Nome, Sobrenome, Nome de usuário, Senha, Email e Cargo.</w:t>
            </w:r>
          </w:p>
        </w:tc>
      </w:tr>
      <w:tr w:rsidR="00B44D7B" w:rsidRPr="00F16B9C" w14:paraId="39466C35" w14:textId="77777777" w:rsidTr="003013E9">
        <w:trPr>
          <w:trHeight w:val="140"/>
        </w:trPr>
        <w:tc>
          <w:tcPr>
            <w:tcW w:w="9736" w:type="dxa"/>
          </w:tcPr>
          <w:p w14:paraId="66BA9402" w14:textId="77777777" w:rsidR="00B44D7B" w:rsidRPr="00F16B9C" w:rsidRDefault="00B44D7B" w:rsidP="002E5646">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DOCUMENTOS RELACIONADOS</w:t>
            </w:r>
          </w:p>
          <w:p w14:paraId="1ECCFE59" w14:textId="77777777" w:rsidR="00B44D7B" w:rsidRPr="00F16B9C" w:rsidRDefault="00B44D7B" w:rsidP="002E5646">
            <w:pPr>
              <w:spacing w:line="360" w:lineRule="auto"/>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tc>
      </w:tr>
      <w:tr w:rsidR="00B44D7B" w:rsidRPr="00F16B9C" w14:paraId="407E3F7E" w14:textId="77777777" w:rsidTr="003013E9">
        <w:trPr>
          <w:trHeight w:val="614"/>
        </w:trPr>
        <w:tc>
          <w:tcPr>
            <w:tcW w:w="9736" w:type="dxa"/>
          </w:tcPr>
          <w:p w14:paraId="5DB1F8DB"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82" w:name="_Toc119333540"/>
            <w:bookmarkStart w:id="83" w:name="_Toc119334422"/>
            <w:bookmarkStart w:id="84" w:name="_Toc119849912"/>
            <w:r w:rsidRPr="00F16B9C">
              <w:rPr>
                <w:rFonts w:ascii="Times New Roman" w:hAnsi="Times New Roman" w:cs="Times New Roman"/>
                <w:bCs/>
                <w:sz w:val="24"/>
                <w:szCs w:val="24"/>
              </w:rPr>
              <w:t>ATORES</w:t>
            </w:r>
            <w:bookmarkEnd w:id="82"/>
            <w:bookmarkEnd w:id="83"/>
            <w:bookmarkEnd w:id="84"/>
          </w:p>
          <w:p w14:paraId="0FA4CDF7" w14:textId="77777777" w:rsidR="00B44D7B" w:rsidRPr="00F16B9C" w:rsidRDefault="00B44D7B" w:rsidP="002E5646">
            <w:pPr>
              <w:spacing w:line="360" w:lineRule="auto"/>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Administradores e Usuários ainda não cadastrados</w:t>
            </w:r>
          </w:p>
        </w:tc>
      </w:tr>
      <w:tr w:rsidR="00B44D7B" w:rsidRPr="00F16B9C" w14:paraId="06CC7E01" w14:textId="77777777" w:rsidTr="003013E9">
        <w:trPr>
          <w:trHeight w:val="600"/>
        </w:trPr>
        <w:tc>
          <w:tcPr>
            <w:tcW w:w="9736" w:type="dxa"/>
          </w:tcPr>
          <w:p w14:paraId="4656988B"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85" w:name="_Toc119333541"/>
            <w:bookmarkStart w:id="86" w:name="_Toc119334423"/>
            <w:bookmarkStart w:id="87" w:name="_Toc119849913"/>
            <w:r w:rsidRPr="00F16B9C">
              <w:rPr>
                <w:rFonts w:ascii="Times New Roman" w:hAnsi="Times New Roman" w:cs="Times New Roman"/>
                <w:bCs/>
                <w:sz w:val="24"/>
                <w:szCs w:val="24"/>
              </w:rPr>
              <w:t>PRÉ-CONDIÇÕES</w:t>
            </w:r>
            <w:bookmarkEnd w:id="85"/>
            <w:bookmarkEnd w:id="86"/>
            <w:bookmarkEnd w:id="87"/>
          </w:p>
          <w:p w14:paraId="0326E930" w14:textId="77777777" w:rsidR="00B44D7B" w:rsidRPr="00F16B9C" w:rsidRDefault="00B44D7B" w:rsidP="002E5646">
            <w:pPr>
              <w:spacing w:line="360" w:lineRule="auto"/>
              <w:contextualSpacing/>
              <w:mirrorIndents/>
              <w:jc w:val="left"/>
              <w:rPr>
                <w:rFonts w:ascii="Times New Roman" w:hAnsi="Times New Roman" w:cs="Times New Roman"/>
                <w:sz w:val="24"/>
                <w:szCs w:val="24"/>
              </w:rPr>
            </w:pPr>
            <w:r w:rsidRPr="00F16B9C">
              <w:rPr>
                <w:rFonts w:ascii="Times New Roman" w:hAnsi="Times New Roman" w:cs="Times New Roman"/>
                <w:color w:val="595959" w:themeColor="text1" w:themeTint="A6"/>
                <w:sz w:val="24"/>
                <w:szCs w:val="24"/>
              </w:rPr>
              <w:t>Não se aplica</w:t>
            </w:r>
          </w:p>
        </w:tc>
      </w:tr>
      <w:tr w:rsidR="00B44D7B" w:rsidRPr="00F16B9C" w14:paraId="3E4A529A" w14:textId="77777777" w:rsidTr="00542350">
        <w:trPr>
          <w:trHeight w:val="4625"/>
        </w:trPr>
        <w:tc>
          <w:tcPr>
            <w:tcW w:w="9736" w:type="dxa"/>
          </w:tcPr>
          <w:p w14:paraId="6E0A9C3E"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88" w:name="_Toc119333542"/>
            <w:bookmarkStart w:id="89" w:name="_Toc119334424"/>
            <w:bookmarkStart w:id="90" w:name="_Toc119849914"/>
            <w:r w:rsidRPr="00F16B9C">
              <w:rPr>
                <w:rFonts w:ascii="Times New Roman" w:hAnsi="Times New Roman" w:cs="Times New Roman"/>
                <w:bCs/>
                <w:sz w:val="24"/>
                <w:szCs w:val="24"/>
              </w:rPr>
              <w:t>FLUXOS DE EVENTOS</w:t>
            </w:r>
            <w:bookmarkEnd w:id="88"/>
            <w:bookmarkEnd w:id="89"/>
            <w:bookmarkEnd w:id="90"/>
          </w:p>
          <w:p w14:paraId="2818E9FB" w14:textId="77777777" w:rsidR="00B44D7B" w:rsidRPr="00F16B9C" w:rsidRDefault="00B44D7B" w:rsidP="002E5646">
            <w:pPr>
              <w:spacing w:line="360" w:lineRule="auto"/>
              <w:contextualSpacing/>
              <w:mirrorIndents/>
              <w:jc w:val="left"/>
              <w:rPr>
                <w:rFonts w:ascii="Times New Roman" w:hAnsi="Times New Roman" w:cs="Times New Roman"/>
                <w:sz w:val="24"/>
                <w:szCs w:val="24"/>
                <w:lang w:val="pt-PT"/>
              </w:rPr>
            </w:pPr>
            <w:bookmarkStart w:id="91" w:name="_Toc119333543"/>
            <w:bookmarkStart w:id="92" w:name="_Toc119334425"/>
            <w:bookmarkStart w:id="93" w:name="_Toc119849915"/>
            <w:r w:rsidRPr="00F16B9C">
              <w:rPr>
                <w:rFonts w:ascii="Times New Roman" w:hAnsi="Times New Roman" w:cs="Times New Roman"/>
                <w:sz w:val="24"/>
                <w:szCs w:val="24"/>
                <w:lang w:val="pt-PT"/>
              </w:rPr>
              <w:t>Fluxo Básico</w:t>
            </w:r>
            <w:bookmarkEnd w:id="91"/>
            <w:bookmarkEnd w:id="92"/>
            <w:bookmarkEnd w:id="93"/>
          </w:p>
          <w:p w14:paraId="5ED5094A" w14:textId="77777777" w:rsidR="00B44D7B" w:rsidRPr="00F16B9C" w:rsidRDefault="00B44D7B" w:rsidP="002E5646">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Administrador loga no CSID.</w:t>
            </w:r>
          </w:p>
          <w:p w14:paraId="2DD2442F" w14:textId="77777777" w:rsidR="00B44D7B" w:rsidRPr="00F16B9C" w:rsidRDefault="00B44D7B" w:rsidP="002E5646">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Abre a interface de Cadastro de Usuários.</w:t>
            </w:r>
          </w:p>
          <w:p w14:paraId="768E92EA" w14:textId="77777777" w:rsidR="00B44D7B" w:rsidRPr="00F16B9C" w:rsidRDefault="00B44D7B" w:rsidP="002E5646">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Preenche os campos ID, Nome, Sobrenome, Usuário, Senha, e Cargo.</w:t>
            </w:r>
          </w:p>
          <w:p w14:paraId="56A72506" w14:textId="77777777" w:rsidR="00B44D7B" w:rsidRPr="00F16B9C" w:rsidRDefault="00B44D7B" w:rsidP="002E5646">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Usuários com dados compativeis são exibidos no processo.</w:t>
            </w:r>
          </w:p>
          <w:p w14:paraId="6544477F" w14:textId="77777777" w:rsidR="00B44D7B" w:rsidRPr="00F16B9C" w:rsidRDefault="00B44D7B" w:rsidP="002E5646">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acessando, cadastra ou exclui o novo usuário com estas informações.</w:t>
            </w:r>
          </w:p>
          <w:p w14:paraId="0777B7B2" w14:textId="77777777" w:rsidR="00B44D7B" w:rsidRPr="00F16B9C" w:rsidRDefault="00B44D7B" w:rsidP="002E5646">
            <w:pPr>
              <w:spacing w:line="360" w:lineRule="auto"/>
              <w:contextualSpacing/>
              <w:mirrorIndents/>
              <w:jc w:val="left"/>
              <w:rPr>
                <w:rFonts w:ascii="Times New Roman" w:hAnsi="Times New Roman" w:cs="Times New Roman"/>
                <w:bCs/>
                <w:sz w:val="24"/>
                <w:szCs w:val="24"/>
                <w:lang w:val="pt-PT"/>
              </w:rPr>
            </w:pPr>
          </w:p>
          <w:p w14:paraId="16CED200" w14:textId="77777777" w:rsidR="00B44D7B" w:rsidRPr="00F16B9C" w:rsidRDefault="00B44D7B" w:rsidP="002E5646">
            <w:pPr>
              <w:spacing w:line="360" w:lineRule="auto"/>
              <w:contextualSpacing/>
              <w:mirrorIndents/>
              <w:jc w:val="left"/>
              <w:rPr>
                <w:rFonts w:ascii="Times New Roman" w:hAnsi="Times New Roman" w:cs="Times New Roman"/>
                <w:sz w:val="24"/>
                <w:szCs w:val="24"/>
                <w:lang w:val="pt-PT"/>
              </w:rPr>
            </w:pPr>
            <w:bookmarkStart w:id="94" w:name="_Toc119333544"/>
            <w:bookmarkStart w:id="95" w:name="_Toc119334426"/>
            <w:bookmarkStart w:id="96" w:name="_Toc119849916"/>
            <w:r w:rsidRPr="00F16B9C">
              <w:rPr>
                <w:rFonts w:ascii="Times New Roman" w:hAnsi="Times New Roman" w:cs="Times New Roman"/>
                <w:sz w:val="24"/>
                <w:szCs w:val="24"/>
                <w:lang w:val="pt-PT"/>
              </w:rPr>
              <w:t>Fluxo Alternativo</w:t>
            </w:r>
            <w:bookmarkEnd w:id="94"/>
            <w:bookmarkEnd w:id="95"/>
            <w:bookmarkEnd w:id="96"/>
          </w:p>
          <w:p w14:paraId="175B1588" w14:textId="77777777" w:rsidR="00B44D7B" w:rsidRPr="00F16B9C" w:rsidRDefault="00B44D7B" w:rsidP="002E5646">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não logado no Sistema abre a interface de Cadastro de Usuários pela tela de login.</w:t>
            </w:r>
          </w:p>
          <w:p w14:paraId="1C55B97B" w14:textId="77777777" w:rsidR="00B44D7B" w:rsidRPr="00F16B9C" w:rsidRDefault="00B44D7B" w:rsidP="002E5646">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Preenche os campos ID, Nome, Sobrenome, Usuário, Senha, e Cargo.</w:t>
            </w:r>
          </w:p>
          <w:p w14:paraId="1FB96A91" w14:textId="77777777" w:rsidR="00B44D7B" w:rsidRPr="00F16B9C" w:rsidRDefault="00B44D7B" w:rsidP="002E5646">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Usuários com dados compativeis NÃO são exibidos no processo.</w:t>
            </w:r>
          </w:p>
          <w:p w14:paraId="273A1013" w14:textId="77777777" w:rsidR="00B44D7B" w:rsidRPr="00F16B9C" w:rsidRDefault="00B44D7B" w:rsidP="002E5646">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é cadastrado com as informações inseridas.</w:t>
            </w:r>
          </w:p>
          <w:p w14:paraId="798762BE" w14:textId="77777777" w:rsidR="00B44D7B" w:rsidRPr="00F16B9C" w:rsidRDefault="00B44D7B" w:rsidP="002E5646">
            <w:pPr>
              <w:spacing w:line="360" w:lineRule="auto"/>
              <w:contextualSpacing/>
              <w:mirrorIndents/>
              <w:jc w:val="left"/>
              <w:rPr>
                <w:rFonts w:ascii="Times New Roman" w:hAnsi="Times New Roman" w:cs="Times New Roman"/>
                <w:bCs/>
                <w:sz w:val="24"/>
                <w:szCs w:val="24"/>
                <w:lang w:val="pt-PT"/>
              </w:rPr>
            </w:pPr>
          </w:p>
          <w:p w14:paraId="59E41BEB" w14:textId="77777777" w:rsidR="00B44D7B" w:rsidRPr="00F16B9C" w:rsidRDefault="00B44D7B" w:rsidP="002E5646">
            <w:pPr>
              <w:spacing w:line="360" w:lineRule="auto"/>
              <w:contextualSpacing/>
              <w:mirrorIndents/>
              <w:jc w:val="left"/>
              <w:rPr>
                <w:rFonts w:ascii="Times New Roman" w:hAnsi="Times New Roman" w:cs="Times New Roman"/>
                <w:sz w:val="24"/>
                <w:szCs w:val="24"/>
                <w:lang w:val="pt-PT"/>
              </w:rPr>
            </w:pPr>
            <w:bookmarkStart w:id="97" w:name="_Toc119333545"/>
            <w:bookmarkStart w:id="98" w:name="_Toc119334427"/>
            <w:bookmarkStart w:id="99" w:name="_Toc119849917"/>
            <w:r w:rsidRPr="00F16B9C">
              <w:rPr>
                <w:rFonts w:ascii="Times New Roman" w:hAnsi="Times New Roman" w:cs="Times New Roman"/>
                <w:sz w:val="24"/>
                <w:szCs w:val="24"/>
                <w:lang w:val="pt-PT"/>
              </w:rPr>
              <w:t>Fluxo de Exceção</w:t>
            </w:r>
            <w:bookmarkEnd w:id="97"/>
            <w:bookmarkEnd w:id="98"/>
            <w:bookmarkEnd w:id="99"/>
          </w:p>
          <w:p w14:paraId="1F0FDAD1" w14:textId="77777777" w:rsidR="00B44D7B" w:rsidRPr="00F16B9C" w:rsidRDefault="00B44D7B" w:rsidP="002E5646">
            <w:pPr>
              <w:spacing w:line="360" w:lineRule="auto"/>
              <w:contextualSpacing/>
              <w:mirrorIndents/>
              <w:jc w:val="left"/>
              <w:rPr>
                <w:rFonts w:ascii="Times New Roman" w:hAnsi="Times New Roman" w:cs="Times New Roman"/>
                <w:bCs/>
                <w:color w:val="000000" w:themeColor="text1"/>
                <w:sz w:val="24"/>
                <w:szCs w:val="24"/>
                <w:lang w:val="pt-PT"/>
              </w:rPr>
            </w:pPr>
            <w:r w:rsidRPr="00F16B9C">
              <w:rPr>
                <w:rFonts w:ascii="Times New Roman" w:hAnsi="Times New Roman" w:cs="Times New Roman"/>
                <w:bCs/>
                <w:color w:val="000000" w:themeColor="text1"/>
                <w:sz w:val="24"/>
                <w:szCs w:val="24"/>
                <w:lang w:val="pt-PT"/>
              </w:rPr>
              <w:t>-</w:t>
            </w:r>
          </w:p>
        </w:tc>
      </w:tr>
      <w:tr w:rsidR="00B44D7B" w:rsidRPr="00F16B9C" w14:paraId="34038238" w14:textId="77777777" w:rsidTr="003013E9">
        <w:trPr>
          <w:trHeight w:val="907"/>
        </w:trPr>
        <w:tc>
          <w:tcPr>
            <w:tcW w:w="9736" w:type="dxa"/>
          </w:tcPr>
          <w:p w14:paraId="444FAD25"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100" w:name="_Toc119333546"/>
            <w:bookmarkStart w:id="101" w:name="_Toc119334428"/>
            <w:bookmarkStart w:id="102" w:name="_Toc119849918"/>
            <w:r w:rsidRPr="00F16B9C">
              <w:rPr>
                <w:rFonts w:ascii="Times New Roman" w:hAnsi="Times New Roman" w:cs="Times New Roman"/>
                <w:bCs/>
                <w:sz w:val="24"/>
                <w:szCs w:val="24"/>
              </w:rPr>
              <w:t>PÓS CONDIÇÕES</w:t>
            </w:r>
            <w:bookmarkEnd w:id="100"/>
            <w:bookmarkEnd w:id="101"/>
            <w:bookmarkEnd w:id="102"/>
          </w:p>
          <w:p w14:paraId="3FB23E0E" w14:textId="77777777" w:rsidR="00B44D7B" w:rsidRPr="00F16B9C" w:rsidRDefault="00B44D7B" w:rsidP="002E5646">
            <w:pPr>
              <w:spacing w:line="360" w:lineRule="auto"/>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O usuário registrado aparecerá nos resultados de busca e outros registros vinculados a ele, e será capaz de acessar o CSID.</w:t>
            </w:r>
          </w:p>
        </w:tc>
      </w:tr>
      <w:tr w:rsidR="00B44D7B" w:rsidRPr="00F16B9C" w14:paraId="7105995F" w14:textId="77777777" w:rsidTr="003013E9">
        <w:trPr>
          <w:trHeight w:val="614"/>
        </w:trPr>
        <w:tc>
          <w:tcPr>
            <w:tcW w:w="9736" w:type="dxa"/>
          </w:tcPr>
          <w:p w14:paraId="05A75DBD"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103" w:name="_Toc119333547"/>
            <w:bookmarkStart w:id="104" w:name="_Toc119334429"/>
            <w:bookmarkStart w:id="105" w:name="_Toc119849919"/>
            <w:r w:rsidRPr="00F16B9C">
              <w:rPr>
                <w:rFonts w:ascii="Times New Roman" w:hAnsi="Times New Roman" w:cs="Times New Roman"/>
                <w:bCs/>
                <w:sz w:val="24"/>
                <w:szCs w:val="24"/>
              </w:rPr>
              <w:t>PONTOS DE EXTENSÃO</w:t>
            </w:r>
            <w:bookmarkEnd w:id="103"/>
            <w:bookmarkEnd w:id="104"/>
            <w:bookmarkEnd w:id="105"/>
          </w:p>
          <w:p w14:paraId="00C3C267" w14:textId="77777777" w:rsidR="00B44D7B" w:rsidRPr="00F16B9C" w:rsidRDefault="00B44D7B" w:rsidP="002E5646">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Consultar usuários.</w:t>
            </w:r>
          </w:p>
        </w:tc>
      </w:tr>
      <w:tr w:rsidR="00B44D7B" w:rsidRPr="00F16B9C" w14:paraId="61560692" w14:textId="77777777" w:rsidTr="00542350">
        <w:trPr>
          <w:trHeight w:val="635"/>
        </w:trPr>
        <w:tc>
          <w:tcPr>
            <w:tcW w:w="9736" w:type="dxa"/>
          </w:tcPr>
          <w:p w14:paraId="7ED9B4F0"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106" w:name="_Toc119333548"/>
            <w:bookmarkStart w:id="107" w:name="_Toc119334430"/>
            <w:bookmarkStart w:id="108" w:name="_Toc119849920"/>
            <w:r w:rsidRPr="00F16B9C">
              <w:rPr>
                <w:rFonts w:ascii="Times New Roman" w:hAnsi="Times New Roman" w:cs="Times New Roman"/>
                <w:bCs/>
                <w:sz w:val="24"/>
                <w:szCs w:val="24"/>
              </w:rPr>
              <w:lastRenderedPageBreak/>
              <w:t>PONTOS DE INCLUSÃO</w:t>
            </w:r>
            <w:bookmarkEnd w:id="106"/>
            <w:bookmarkEnd w:id="107"/>
            <w:bookmarkEnd w:id="108"/>
          </w:p>
          <w:p w14:paraId="00FF686E" w14:textId="77777777" w:rsidR="00B44D7B" w:rsidRPr="00F16B9C" w:rsidRDefault="00B44D7B" w:rsidP="002E5646">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w:t>
            </w:r>
          </w:p>
        </w:tc>
      </w:tr>
      <w:tr w:rsidR="00B44D7B" w:rsidRPr="00F16B9C" w14:paraId="77109AF1" w14:textId="77777777" w:rsidTr="003013E9">
        <w:trPr>
          <w:trHeight w:val="1990"/>
        </w:trPr>
        <w:tc>
          <w:tcPr>
            <w:tcW w:w="9736" w:type="dxa"/>
          </w:tcPr>
          <w:p w14:paraId="3C46FB3D"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109" w:name="_Toc119333549"/>
            <w:bookmarkStart w:id="110" w:name="_Toc119334431"/>
            <w:bookmarkStart w:id="111" w:name="_Toc119849921"/>
            <w:r w:rsidRPr="00F16B9C">
              <w:rPr>
                <w:rFonts w:ascii="Times New Roman" w:hAnsi="Times New Roman" w:cs="Times New Roman"/>
                <w:bCs/>
                <w:sz w:val="24"/>
                <w:szCs w:val="24"/>
              </w:rPr>
              <w:t>OBSERVAÇÕES</w:t>
            </w:r>
            <w:bookmarkEnd w:id="109"/>
            <w:bookmarkEnd w:id="110"/>
            <w:bookmarkEnd w:id="111"/>
          </w:p>
          <w:p w14:paraId="0A211D31" w14:textId="77777777" w:rsidR="00B44D7B" w:rsidRPr="00F16B9C" w:rsidRDefault="00B44D7B" w:rsidP="002E5646">
            <w:pPr>
              <w:spacing w:line="360" w:lineRule="auto"/>
              <w:contextualSpacing/>
              <w:mirrorIndents/>
              <w:jc w:val="left"/>
              <w:rPr>
                <w:rFonts w:ascii="Times New Roman" w:hAnsi="Times New Roman" w:cs="Times New Roman"/>
                <w:bCs/>
                <w:color w:val="000000" w:themeColor="text1"/>
                <w:sz w:val="24"/>
                <w:szCs w:val="24"/>
                <w:lang w:val="pt-PT"/>
              </w:rPr>
            </w:pPr>
            <w:r w:rsidRPr="00F16B9C">
              <w:rPr>
                <w:rFonts w:ascii="Times New Roman" w:hAnsi="Times New Roman" w:cs="Times New Roman"/>
                <w:bCs/>
                <w:color w:val="000000" w:themeColor="text1"/>
                <w:sz w:val="24"/>
                <w:szCs w:val="24"/>
                <w:lang w:val="pt-PT"/>
              </w:rPr>
              <w:t>Ao acessar a interface de Cadastro de Usuários sem efetuar login, não será possível Excluir ou Consultar, apenas cadastrar. Ao acessar após o login de um Administrador, será possível cadastrar excluir e consultar, e após o login de outros cargos, será possível apenas consultar. Ao realizar um cadastro, o CSID solicitará Usuário e Senha de um Administrador para executar a ação.</w:t>
            </w:r>
          </w:p>
          <w:p w14:paraId="3369A5F6" w14:textId="77777777" w:rsidR="00B44D7B" w:rsidRPr="00F16B9C" w:rsidRDefault="00B44D7B" w:rsidP="002E5646">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color w:val="000000" w:themeColor="text1"/>
                <w:sz w:val="24"/>
                <w:szCs w:val="24"/>
                <w:lang w:val="pt-PT"/>
              </w:rPr>
              <w:t>Ao excluir um usuário, o CSID informará caso ele já esteja vinculado a alguma Solicitação.</w:t>
            </w:r>
          </w:p>
        </w:tc>
      </w:tr>
    </w:tbl>
    <w:p w14:paraId="531501D1" w14:textId="77777777" w:rsidR="00B44D7B" w:rsidRPr="00F16B9C" w:rsidRDefault="00B44D7B" w:rsidP="00F16B9C">
      <w:pPr>
        <w:contextualSpacing/>
        <w:mirrorIndents/>
        <w:rPr>
          <w:rFonts w:ascii="Times New Roman" w:hAnsi="Times New Roman" w:cs="Times New Roman"/>
          <w:color w:val="000000" w:themeColor="text1"/>
          <w:sz w:val="24"/>
          <w:szCs w:val="24"/>
          <w:lang w:val="pt-PT"/>
        </w:rPr>
      </w:pPr>
    </w:p>
    <w:p w14:paraId="67F388EA" w14:textId="77777777" w:rsidR="00B44D7B" w:rsidRPr="00F16B9C" w:rsidRDefault="00B44D7B" w:rsidP="00F16B9C">
      <w:pPr>
        <w:contextualSpacing/>
        <w:mirrorIndents/>
        <w:rPr>
          <w:rFonts w:ascii="Times New Roman" w:hAnsi="Times New Roman" w:cs="Times New Roman"/>
          <w:b/>
          <w:bCs/>
          <w:sz w:val="24"/>
          <w:szCs w:val="24"/>
        </w:rPr>
      </w:pPr>
    </w:p>
    <w:p w14:paraId="04D8589F"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anchor distT="0" distB="0" distL="114300" distR="114300" simplePos="0" relativeHeight="251663360" behindDoc="0" locked="0" layoutInCell="1" allowOverlap="1" wp14:anchorId="7E3DC296" wp14:editId="4B564525">
            <wp:simplePos x="0" y="0"/>
            <wp:positionH relativeFrom="column">
              <wp:posOffset>-432435</wp:posOffset>
            </wp:positionH>
            <wp:positionV relativeFrom="paragraph">
              <wp:posOffset>0</wp:posOffset>
            </wp:positionV>
            <wp:extent cx="6356763" cy="3314700"/>
            <wp:effectExtent l="0" t="0" r="6350" b="0"/>
            <wp:wrapSquare wrapText="bothSides"/>
            <wp:docPr id="13"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Diagrama&#10;&#10;Descrição gerad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356763" cy="3314700"/>
                    </a:xfrm>
                    <a:prstGeom prst="rect">
                      <a:avLst/>
                    </a:prstGeom>
                  </pic:spPr>
                </pic:pic>
              </a:graphicData>
            </a:graphic>
          </wp:anchor>
        </w:drawing>
      </w:r>
    </w:p>
    <w:p w14:paraId="7ACC768B" w14:textId="77777777" w:rsidR="00B44D7B" w:rsidRPr="002E5646" w:rsidRDefault="00B44D7B" w:rsidP="00F16B9C">
      <w:pPr>
        <w:pStyle w:val="Legenda"/>
        <w:spacing w:after="0" w:line="360" w:lineRule="auto"/>
        <w:contextualSpacing/>
        <w:mirrorIndents/>
        <w:rPr>
          <w:rFonts w:ascii="Times New Roman" w:hAnsi="Times New Roman" w:cs="Times New Roman"/>
          <w:sz w:val="20"/>
          <w:szCs w:val="20"/>
        </w:rPr>
      </w:pPr>
      <w:bookmarkStart w:id="112" w:name="_Toc120825409"/>
      <w:commentRangeStart w:id="113"/>
      <w:r w:rsidRPr="002E5646">
        <w:rPr>
          <w:rFonts w:ascii="Times New Roman" w:hAnsi="Times New Roman" w:cs="Times New Roman"/>
          <w:sz w:val="20"/>
          <w:szCs w:val="20"/>
        </w:rPr>
        <w:t xml:space="preserve">UC </w:t>
      </w:r>
      <w:r w:rsidRPr="002E5646">
        <w:rPr>
          <w:rFonts w:ascii="Times New Roman" w:hAnsi="Times New Roman" w:cs="Times New Roman"/>
          <w:sz w:val="20"/>
          <w:szCs w:val="20"/>
        </w:rPr>
        <w:fldChar w:fldCharType="begin"/>
      </w:r>
      <w:r w:rsidRPr="002E5646">
        <w:rPr>
          <w:rFonts w:ascii="Times New Roman" w:hAnsi="Times New Roman" w:cs="Times New Roman"/>
          <w:sz w:val="20"/>
          <w:szCs w:val="20"/>
        </w:rPr>
        <w:instrText xml:space="preserve"> SEQ UC \* ARABIC </w:instrText>
      </w:r>
      <w:r w:rsidRPr="002E5646">
        <w:rPr>
          <w:rFonts w:ascii="Times New Roman" w:hAnsi="Times New Roman" w:cs="Times New Roman"/>
          <w:sz w:val="20"/>
          <w:szCs w:val="20"/>
        </w:rPr>
        <w:fldChar w:fldCharType="separate"/>
      </w:r>
      <w:r w:rsidRPr="002E5646">
        <w:rPr>
          <w:rFonts w:ascii="Times New Roman" w:hAnsi="Times New Roman" w:cs="Times New Roman"/>
          <w:noProof/>
          <w:sz w:val="20"/>
          <w:szCs w:val="20"/>
        </w:rPr>
        <w:t>2</w:t>
      </w:r>
      <w:r w:rsidRPr="002E5646">
        <w:rPr>
          <w:rFonts w:ascii="Times New Roman" w:hAnsi="Times New Roman" w:cs="Times New Roman"/>
          <w:noProof/>
          <w:sz w:val="20"/>
          <w:szCs w:val="20"/>
        </w:rPr>
        <w:fldChar w:fldCharType="end"/>
      </w:r>
      <w:r w:rsidRPr="002E5646">
        <w:rPr>
          <w:rFonts w:ascii="Times New Roman" w:hAnsi="Times New Roman" w:cs="Times New Roman"/>
          <w:sz w:val="20"/>
          <w:szCs w:val="20"/>
        </w:rPr>
        <w:t>: Cadastrar Usuários</w:t>
      </w:r>
      <w:commentRangeEnd w:id="113"/>
      <w:r w:rsidRPr="002E5646">
        <w:rPr>
          <w:rStyle w:val="Refdecomentrio"/>
          <w:rFonts w:ascii="Times New Roman" w:hAnsi="Times New Roman" w:cs="Times New Roman"/>
          <w:i w:val="0"/>
          <w:iCs w:val="0"/>
          <w:color w:val="auto"/>
          <w:sz w:val="20"/>
          <w:szCs w:val="20"/>
        </w:rPr>
        <w:commentReference w:id="113"/>
      </w:r>
      <w:bookmarkEnd w:id="112"/>
      <w:r w:rsidRPr="002E5646">
        <w:rPr>
          <w:rFonts w:ascii="Times New Roman" w:hAnsi="Times New Roman" w:cs="Times New Roman"/>
          <w:sz w:val="20"/>
          <w:szCs w:val="20"/>
        </w:rPr>
        <w:br w:type="page"/>
      </w:r>
    </w:p>
    <w:p w14:paraId="10ECA7D6"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114" w:name="_Toc120825308"/>
      <w:r w:rsidRPr="00F16B9C">
        <w:rPr>
          <w:rFonts w:ascii="Times New Roman" w:hAnsi="Times New Roman" w:cs="Times New Roman"/>
          <w:sz w:val="24"/>
          <w:szCs w:val="24"/>
        </w:rPr>
        <w:lastRenderedPageBreak/>
        <w:t>Cadastrar Usuários</w:t>
      </w:r>
      <w:bookmarkEnd w:id="114"/>
    </w:p>
    <w:tbl>
      <w:tblPr>
        <w:tblStyle w:val="Tabelacomgrade"/>
        <w:tblW w:w="0" w:type="auto"/>
        <w:tblLook w:val="04A0" w:firstRow="1" w:lastRow="0" w:firstColumn="1" w:lastColumn="0" w:noHBand="0" w:noVBand="1"/>
      </w:tblPr>
      <w:tblGrid>
        <w:gridCol w:w="9061"/>
      </w:tblGrid>
      <w:tr w:rsidR="00B44D7B" w:rsidRPr="00F16B9C" w14:paraId="3C4BC803" w14:textId="77777777" w:rsidTr="009204F9">
        <w:trPr>
          <w:trHeight w:val="140"/>
        </w:trPr>
        <w:tc>
          <w:tcPr>
            <w:tcW w:w="9736" w:type="dxa"/>
          </w:tcPr>
          <w:p w14:paraId="61EF8199"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115" w:name="_Toc119333551"/>
            <w:bookmarkStart w:id="116" w:name="_Toc119334433"/>
            <w:bookmarkStart w:id="117" w:name="_Toc119849923"/>
            <w:r w:rsidRPr="00F16B9C">
              <w:rPr>
                <w:rFonts w:ascii="Times New Roman" w:hAnsi="Times New Roman" w:cs="Times New Roman"/>
                <w:bCs/>
                <w:sz w:val="24"/>
                <w:szCs w:val="24"/>
              </w:rPr>
              <w:t>UC002 – CADASTRAR EMBARCAÇÕES</w:t>
            </w:r>
            <w:bookmarkEnd w:id="115"/>
            <w:bookmarkEnd w:id="116"/>
            <w:bookmarkEnd w:id="117"/>
          </w:p>
        </w:tc>
      </w:tr>
      <w:tr w:rsidR="00B44D7B" w:rsidRPr="00F16B9C" w14:paraId="4FB8A206" w14:textId="77777777" w:rsidTr="009204F9">
        <w:trPr>
          <w:trHeight w:val="140"/>
        </w:trPr>
        <w:tc>
          <w:tcPr>
            <w:tcW w:w="9736" w:type="dxa"/>
          </w:tcPr>
          <w:p w14:paraId="4244F77A"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118" w:name="_Toc119333552"/>
            <w:bookmarkStart w:id="119" w:name="_Toc119334434"/>
            <w:bookmarkStart w:id="120" w:name="_Toc119849924"/>
            <w:r w:rsidRPr="00F16B9C">
              <w:rPr>
                <w:rFonts w:ascii="Times New Roman" w:hAnsi="Times New Roman" w:cs="Times New Roman"/>
                <w:bCs/>
                <w:sz w:val="24"/>
                <w:szCs w:val="24"/>
              </w:rPr>
              <w:t>DESCRIÇÃO DO CASO DE USO</w:t>
            </w:r>
            <w:bookmarkEnd w:id="118"/>
            <w:bookmarkEnd w:id="119"/>
            <w:bookmarkEnd w:id="120"/>
          </w:p>
          <w:p w14:paraId="6AD6DBBC" w14:textId="77777777" w:rsidR="00B44D7B" w:rsidRPr="00F16B9C" w:rsidRDefault="00B44D7B" w:rsidP="002E5646">
            <w:pPr>
              <w:spacing w:line="360" w:lineRule="auto"/>
              <w:contextualSpacing/>
              <w:mirrorIndents/>
              <w:jc w:val="left"/>
              <w:rPr>
                <w:rFonts w:ascii="Times New Roman" w:hAnsi="Times New Roman" w:cs="Times New Roman"/>
                <w:sz w:val="24"/>
                <w:szCs w:val="24"/>
              </w:rPr>
            </w:pPr>
            <w:r w:rsidRPr="00F16B9C">
              <w:rPr>
                <w:rFonts w:ascii="Times New Roman" w:hAnsi="Times New Roman" w:cs="Times New Roman"/>
                <w:bCs/>
                <w:sz w:val="24"/>
                <w:szCs w:val="24"/>
              </w:rPr>
              <w:t>O Sistema deverá excluir consultar e cadastrar Embarcações com ID, Nome e Número.</w:t>
            </w:r>
          </w:p>
        </w:tc>
      </w:tr>
      <w:tr w:rsidR="00B44D7B" w:rsidRPr="00F16B9C" w14:paraId="4EB0CA33" w14:textId="77777777" w:rsidTr="009204F9">
        <w:trPr>
          <w:trHeight w:val="140"/>
        </w:trPr>
        <w:tc>
          <w:tcPr>
            <w:tcW w:w="9736" w:type="dxa"/>
          </w:tcPr>
          <w:p w14:paraId="792C9B37" w14:textId="77777777" w:rsidR="00B44D7B" w:rsidRPr="00F16B9C" w:rsidRDefault="00B44D7B" w:rsidP="002E5646">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DOCUMENTOS RELACIONADOS</w:t>
            </w:r>
          </w:p>
          <w:p w14:paraId="3F4B816B" w14:textId="77777777" w:rsidR="00B44D7B" w:rsidRPr="00F16B9C" w:rsidRDefault="00B44D7B" w:rsidP="002E5646">
            <w:pPr>
              <w:spacing w:line="360" w:lineRule="auto"/>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tc>
      </w:tr>
      <w:tr w:rsidR="00B44D7B" w:rsidRPr="00F16B9C" w14:paraId="4E25069E" w14:textId="77777777" w:rsidTr="009204F9">
        <w:trPr>
          <w:trHeight w:val="614"/>
        </w:trPr>
        <w:tc>
          <w:tcPr>
            <w:tcW w:w="9736" w:type="dxa"/>
          </w:tcPr>
          <w:p w14:paraId="6F49E8AE"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121" w:name="_Toc119333553"/>
            <w:bookmarkStart w:id="122" w:name="_Toc119334435"/>
            <w:bookmarkStart w:id="123" w:name="_Toc119849925"/>
            <w:r w:rsidRPr="00F16B9C">
              <w:rPr>
                <w:rFonts w:ascii="Times New Roman" w:hAnsi="Times New Roman" w:cs="Times New Roman"/>
                <w:bCs/>
                <w:sz w:val="24"/>
                <w:szCs w:val="24"/>
              </w:rPr>
              <w:t>ATORES</w:t>
            </w:r>
            <w:bookmarkEnd w:id="121"/>
            <w:bookmarkEnd w:id="122"/>
            <w:bookmarkEnd w:id="123"/>
          </w:p>
          <w:p w14:paraId="01705978" w14:textId="77777777" w:rsidR="00B44D7B" w:rsidRPr="00F16B9C" w:rsidRDefault="00B44D7B" w:rsidP="002E5646">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Comandantes, Técnicos, ou Administradores Cadastrados no Sistema.</w:t>
            </w:r>
          </w:p>
        </w:tc>
      </w:tr>
      <w:tr w:rsidR="00B44D7B" w:rsidRPr="00F16B9C" w14:paraId="6CC4D30E" w14:textId="77777777" w:rsidTr="009204F9">
        <w:trPr>
          <w:trHeight w:val="600"/>
        </w:trPr>
        <w:tc>
          <w:tcPr>
            <w:tcW w:w="9736" w:type="dxa"/>
          </w:tcPr>
          <w:p w14:paraId="7D7BB3D0"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124" w:name="_Toc119333554"/>
            <w:bookmarkStart w:id="125" w:name="_Toc119334436"/>
            <w:bookmarkStart w:id="126" w:name="_Toc119849926"/>
            <w:r w:rsidRPr="00F16B9C">
              <w:rPr>
                <w:rFonts w:ascii="Times New Roman" w:hAnsi="Times New Roman" w:cs="Times New Roman"/>
                <w:bCs/>
                <w:sz w:val="24"/>
                <w:szCs w:val="24"/>
              </w:rPr>
              <w:t>PRÉ-CONDIÇÕES</w:t>
            </w:r>
            <w:bookmarkEnd w:id="124"/>
            <w:bookmarkEnd w:id="125"/>
            <w:bookmarkEnd w:id="126"/>
          </w:p>
          <w:p w14:paraId="0DAE24C2" w14:textId="77777777" w:rsidR="00B44D7B" w:rsidRPr="00F16B9C" w:rsidRDefault="00B44D7B" w:rsidP="002E5646">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O Usuário envolvido deve estar cadastrado no Sistema.</w:t>
            </w:r>
          </w:p>
        </w:tc>
      </w:tr>
      <w:tr w:rsidR="00B44D7B" w:rsidRPr="00F16B9C" w14:paraId="68407825" w14:textId="77777777" w:rsidTr="009204F9">
        <w:trPr>
          <w:trHeight w:val="4625"/>
        </w:trPr>
        <w:tc>
          <w:tcPr>
            <w:tcW w:w="9736" w:type="dxa"/>
          </w:tcPr>
          <w:p w14:paraId="55E1C336"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127" w:name="_Toc119333555"/>
            <w:bookmarkStart w:id="128" w:name="_Toc119334437"/>
            <w:bookmarkStart w:id="129" w:name="_Toc119849927"/>
            <w:r w:rsidRPr="00F16B9C">
              <w:rPr>
                <w:rFonts w:ascii="Times New Roman" w:hAnsi="Times New Roman" w:cs="Times New Roman"/>
                <w:bCs/>
                <w:sz w:val="24"/>
                <w:szCs w:val="24"/>
              </w:rPr>
              <w:t>FLUXOS DE EVENTOS</w:t>
            </w:r>
            <w:bookmarkEnd w:id="127"/>
            <w:bookmarkEnd w:id="128"/>
            <w:bookmarkEnd w:id="129"/>
          </w:p>
          <w:p w14:paraId="510AC3A9"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p>
          <w:p w14:paraId="25010A74" w14:textId="77777777" w:rsidR="00B44D7B" w:rsidRPr="00F16B9C" w:rsidRDefault="00B44D7B" w:rsidP="002E5646">
            <w:pPr>
              <w:spacing w:line="360" w:lineRule="auto"/>
              <w:contextualSpacing/>
              <w:mirrorIndents/>
              <w:jc w:val="left"/>
              <w:rPr>
                <w:rFonts w:ascii="Times New Roman" w:hAnsi="Times New Roman" w:cs="Times New Roman"/>
                <w:sz w:val="24"/>
                <w:szCs w:val="24"/>
              </w:rPr>
            </w:pPr>
            <w:bookmarkStart w:id="130" w:name="_Toc119333556"/>
            <w:bookmarkStart w:id="131" w:name="_Toc119334438"/>
            <w:bookmarkStart w:id="132" w:name="_Toc119849928"/>
            <w:r w:rsidRPr="00F16B9C">
              <w:rPr>
                <w:rFonts w:ascii="Times New Roman" w:hAnsi="Times New Roman" w:cs="Times New Roman"/>
                <w:sz w:val="24"/>
                <w:szCs w:val="24"/>
              </w:rPr>
              <w:t>Fluxo Básico</w:t>
            </w:r>
            <w:bookmarkEnd w:id="130"/>
            <w:bookmarkEnd w:id="131"/>
            <w:bookmarkEnd w:id="132"/>
          </w:p>
          <w:p w14:paraId="33FAD8BC"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133" w:name="_Toc119333557"/>
            <w:bookmarkStart w:id="134" w:name="_Toc119334439"/>
            <w:bookmarkStart w:id="135" w:name="_Toc119849929"/>
            <w:r w:rsidRPr="00F16B9C">
              <w:rPr>
                <w:rFonts w:ascii="Times New Roman" w:hAnsi="Times New Roman" w:cs="Times New Roman"/>
                <w:bCs/>
                <w:sz w:val="24"/>
                <w:szCs w:val="24"/>
              </w:rPr>
              <w:t>O usuário Administrador acessa a interface de Cadastro de Embarcações;</w:t>
            </w:r>
            <w:bookmarkEnd w:id="133"/>
            <w:bookmarkEnd w:id="134"/>
            <w:bookmarkEnd w:id="135"/>
          </w:p>
          <w:p w14:paraId="395980E9"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136" w:name="_Toc119333558"/>
            <w:bookmarkStart w:id="137" w:name="_Toc119334440"/>
            <w:bookmarkStart w:id="138" w:name="_Toc119849930"/>
            <w:r w:rsidRPr="00F16B9C">
              <w:rPr>
                <w:rFonts w:ascii="Times New Roman" w:hAnsi="Times New Roman" w:cs="Times New Roman"/>
                <w:bCs/>
                <w:sz w:val="24"/>
                <w:szCs w:val="24"/>
              </w:rPr>
              <w:t>Preenche os campos de ID, Nome, e Número da embarcação.</w:t>
            </w:r>
            <w:bookmarkEnd w:id="136"/>
            <w:bookmarkEnd w:id="137"/>
            <w:bookmarkEnd w:id="138"/>
          </w:p>
          <w:p w14:paraId="39B3319A"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139" w:name="_Toc119333559"/>
            <w:bookmarkStart w:id="140" w:name="_Toc119334441"/>
            <w:bookmarkStart w:id="141" w:name="_Toc119849931"/>
            <w:r w:rsidRPr="00F16B9C">
              <w:rPr>
                <w:rFonts w:ascii="Times New Roman" w:hAnsi="Times New Roman" w:cs="Times New Roman"/>
                <w:bCs/>
                <w:sz w:val="24"/>
                <w:szCs w:val="24"/>
              </w:rPr>
              <w:t>As embarcações correspondentes com os dados são exibidas em tela.</w:t>
            </w:r>
            <w:bookmarkEnd w:id="139"/>
            <w:bookmarkEnd w:id="140"/>
            <w:bookmarkEnd w:id="141"/>
          </w:p>
          <w:p w14:paraId="2A82BB4F" w14:textId="686954E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142" w:name="_Toc119333560"/>
            <w:bookmarkStart w:id="143" w:name="_Toc119334442"/>
            <w:bookmarkStart w:id="144" w:name="_Toc119849932"/>
            <w:r w:rsidRPr="00F16B9C">
              <w:rPr>
                <w:rFonts w:ascii="Times New Roman" w:hAnsi="Times New Roman" w:cs="Times New Roman"/>
                <w:bCs/>
                <w:sz w:val="24"/>
                <w:szCs w:val="24"/>
              </w:rPr>
              <w:t>O usuário Exclui ou Cadastra a embarcação com os dados que inseriu.</w:t>
            </w:r>
            <w:bookmarkEnd w:id="142"/>
            <w:bookmarkEnd w:id="143"/>
            <w:bookmarkEnd w:id="144"/>
          </w:p>
          <w:p w14:paraId="7458A1C9"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p>
          <w:p w14:paraId="07437EEE" w14:textId="77777777" w:rsidR="00B44D7B" w:rsidRPr="00F16B9C" w:rsidRDefault="00B44D7B" w:rsidP="002E5646">
            <w:pPr>
              <w:spacing w:line="360" w:lineRule="auto"/>
              <w:contextualSpacing/>
              <w:mirrorIndents/>
              <w:jc w:val="left"/>
              <w:rPr>
                <w:rFonts w:ascii="Times New Roman" w:hAnsi="Times New Roman" w:cs="Times New Roman"/>
                <w:sz w:val="24"/>
                <w:szCs w:val="24"/>
              </w:rPr>
            </w:pPr>
            <w:bookmarkStart w:id="145" w:name="_Toc119333561"/>
            <w:bookmarkStart w:id="146" w:name="_Toc119334443"/>
            <w:bookmarkStart w:id="147" w:name="_Toc119849933"/>
            <w:r w:rsidRPr="00F16B9C">
              <w:rPr>
                <w:rFonts w:ascii="Times New Roman" w:hAnsi="Times New Roman" w:cs="Times New Roman"/>
                <w:sz w:val="24"/>
                <w:szCs w:val="24"/>
              </w:rPr>
              <w:t>Fluxo Alternativo</w:t>
            </w:r>
            <w:bookmarkEnd w:id="145"/>
            <w:bookmarkEnd w:id="146"/>
            <w:bookmarkEnd w:id="147"/>
          </w:p>
          <w:p w14:paraId="43691AF2"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148" w:name="_Toc119333562"/>
            <w:bookmarkStart w:id="149" w:name="_Toc119334444"/>
            <w:bookmarkStart w:id="150" w:name="_Toc119849934"/>
            <w:r w:rsidRPr="00F16B9C">
              <w:rPr>
                <w:rFonts w:ascii="Times New Roman" w:hAnsi="Times New Roman" w:cs="Times New Roman"/>
                <w:bCs/>
                <w:sz w:val="24"/>
                <w:szCs w:val="24"/>
              </w:rPr>
              <w:t>O usuário Técnico ou Comandante acessa a interface de Cadastro de Embarcações;</w:t>
            </w:r>
            <w:bookmarkEnd w:id="148"/>
            <w:bookmarkEnd w:id="149"/>
            <w:bookmarkEnd w:id="150"/>
          </w:p>
          <w:p w14:paraId="323B8F61"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151" w:name="_Toc119333563"/>
            <w:bookmarkStart w:id="152" w:name="_Toc119334445"/>
            <w:bookmarkStart w:id="153" w:name="_Toc119849935"/>
            <w:r w:rsidRPr="00F16B9C">
              <w:rPr>
                <w:rFonts w:ascii="Times New Roman" w:hAnsi="Times New Roman" w:cs="Times New Roman"/>
                <w:bCs/>
                <w:sz w:val="24"/>
                <w:szCs w:val="24"/>
              </w:rPr>
              <w:t>Preenche os campos de ID, Nome, e Número da embarcação.</w:t>
            </w:r>
            <w:bookmarkEnd w:id="151"/>
            <w:bookmarkEnd w:id="152"/>
            <w:bookmarkEnd w:id="153"/>
          </w:p>
          <w:p w14:paraId="31F8516F"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154" w:name="_Toc119333564"/>
            <w:bookmarkStart w:id="155" w:name="_Toc119334446"/>
            <w:bookmarkStart w:id="156" w:name="_Toc119849936"/>
            <w:r w:rsidRPr="00F16B9C">
              <w:rPr>
                <w:rFonts w:ascii="Times New Roman" w:hAnsi="Times New Roman" w:cs="Times New Roman"/>
                <w:bCs/>
                <w:sz w:val="24"/>
                <w:szCs w:val="24"/>
              </w:rPr>
              <w:t>As embarcações correspondentes com os dados são exibidas em tela.</w:t>
            </w:r>
            <w:bookmarkEnd w:id="154"/>
            <w:bookmarkEnd w:id="155"/>
            <w:bookmarkEnd w:id="156"/>
          </w:p>
          <w:p w14:paraId="1E58D6F5"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p>
          <w:p w14:paraId="513B415B" w14:textId="2BEB1516" w:rsidR="00B44D7B" w:rsidRPr="00F16B9C" w:rsidRDefault="00B44D7B" w:rsidP="002E5646">
            <w:pPr>
              <w:spacing w:line="360" w:lineRule="auto"/>
              <w:contextualSpacing/>
              <w:mirrorIndents/>
              <w:jc w:val="left"/>
              <w:rPr>
                <w:rFonts w:ascii="Times New Roman" w:hAnsi="Times New Roman" w:cs="Times New Roman"/>
                <w:sz w:val="24"/>
                <w:szCs w:val="24"/>
              </w:rPr>
            </w:pPr>
            <w:bookmarkStart w:id="157" w:name="_Toc119333565"/>
            <w:bookmarkStart w:id="158" w:name="_Toc119334447"/>
            <w:bookmarkStart w:id="159" w:name="_Toc119849937"/>
            <w:r w:rsidRPr="00F16B9C">
              <w:rPr>
                <w:rFonts w:ascii="Times New Roman" w:hAnsi="Times New Roman" w:cs="Times New Roman"/>
                <w:sz w:val="24"/>
                <w:szCs w:val="24"/>
              </w:rPr>
              <w:t>Fluxo de Exceção</w:t>
            </w:r>
            <w:bookmarkEnd w:id="157"/>
            <w:bookmarkEnd w:id="158"/>
            <w:bookmarkEnd w:id="159"/>
          </w:p>
          <w:p w14:paraId="69471D6B" w14:textId="77777777" w:rsidR="00B44D7B" w:rsidRPr="00F16B9C" w:rsidRDefault="00B44D7B" w:rsidP="002E5646">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w:t>
            </w:r>
          </w:p>
        </w:tc>
      </w:tr>
      <w:tr w:rsidR="00B44D7B" w:rsidRPr="00F16B9C" w14:paraId="261387D1" w14:textId="77777777" w:rsidTr="009204F9">
        <w:trPr>
          <w:trHeight w:val="907"/>
        </w:trPr>
        <w:tc>
          <w:tcPr>
            <w:tcW w:w="9736" w:type="dxa"/>
          </w:tcPr>
          <w:p w14:paraId="0C4E2153"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160" w:name="_Toc119333566"/>
            <w:bookmarkStart w:id="161" w:name="_Toc119334448"/>
            <w:bookmarkStart w:id="162" w:name="_Toc119849938"/>
            <w:r w:rsidRPr="00F16B9C">
              <w:rPr>
                <w:rFonts w:ascii="Times New Roman" w:hAnsi="Times New Roman" w:cs="Times New Roman"/>
                <w:bCs/>
                <w:sz w:val="24"/>
                <w:szCs w:val="24"/>
              </w:rPr>
              <w:t>PÓS CONDIÇÕES</w:t>
            </w:r>
            <w:bookmarkEnd w:id="160"/>
            <w:bookmarkEnd w:id="161"/>
            <w:bookmarkEnd w:id="162"/>
          </w:p>
          <w:p w14:paraId="2C6126A0" w14:textId="77777777" w:rsidR="00B44D7B" w:rsidRPr="00F16B9C" w:rsidRDefault="00B44D7B" w:rsidP="002E5646">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A nova embarcação torna-se disponível para consultas e novas Solicitações, ou a Embarcação excluída torna-se indisponível para novas consultas e solicitações.</w:t>
            </w:r>
          </w:p>
        </w:tc>
      </w:tr>
      <w:tr w:rsidR="00B44D7B" w:rsidRPr="00F16B9C" w14:paraId="7EA406A8" w14:textId="77777777" w:rsidTr="009204F9">
        <w:trPr>
          <w:trHeight w:val="614"/>
        </w:trPr>
        <w:tc>
          <w:tcPr>
            <w:tcW w:w="9736" w:type="dxa"/>
          </w:tcPr>
          <w:p w14:paraId="564E1F89"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163" w:name="_Toc119333567"/>
            <w:bookmarkStart w:id="164" w:name="_Toc119334449"/>
            <w:bookmarkStart w:id="165" w:name="_Toc119849939"/>
            <w:r w:rsidRPr="00F16B9C">
              <w:rPr>
                <w:rFonts w:ascii="Times New Roman" w:hAnsi="Times New Roman" w:cs="Times New Roman"/>
                <w:bCs/>
                <w:sz w:val="24"/>
                <w:szCs w:val="24"/>
              </w:rPr>
              <w:t>PONTOS DE EXTENSÃO</w:t>
            </w:r>
            <w:bookmarkEnd w:id="163"/>
            <w:bookmarkEnd w:id="164"/>
            <w:bookmarkEnd w:id="165"/>
          </w:p>
          <w:p w14:paraId="0E1CB6F8" w14:textId="77777777" w:rsidR="00B44D7B" w:rsidRPr="00F16B9C" w:rsidRDefault="00B44D7B" w:rsidP="002E5646">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Consultar Embarcações.</w:t>
            </w:r>
          </w:p>
        </w:tc>
      </w:tr>
      <w:tr w:rsidR="00B44D7B" w:rsidRPr="00F16B9C" w14:paraId="05655348" w14:textId="77777777" w:rsidTr="009204F9">
        <w:trPr>
          <w:trHeight w:val="635"/>
        </w:trPr>
        <w:tc>
          <w:tcPr>
            <w:tcW w:w="9736" w:type="dxa"/>
          </w:tcPr>
          <w:p w14:paraId="75A04E91"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166" w:name="_Toc119333568"/>
            <w:bookmarkStart w:id="167" w:name="_Toc119334450"/>
            <w:bookmarkStart w:id="168" w:name="_Toc119849940"/>
            <w:r w:rsidRPr="00F16B9C">
              <w:rPr>
                <w:rFonts w:ascii="Times New Roman" w:hAnsi="Times New Roman" w:cs="Times New Roman"/>
                <w:bCs/>
                <w:sz w:val="24"/>
                <w:szCs w:val="24"/>
              </w:rPr>
              <w:t>PONTOS DE INCLUSÃO</w:t>
            </w:r>
            <w:bookmarkEnd w:id="166"/>
            <w:bookmarkEnd w:id="167"/>
            <w:bookmarkEnd w:id="168"/>
          </w:p>
          <w:p w14:paraId="21F3147A" w14:textId="77777777" w:rsidR="00B44D7B" w:rsidRPr="00F16B9C" w:rsidRDefault="00B44D7B" w:rsidP="002E5646">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w:t>
            </w:r>
          </w:p>
        </w:tc>
      </w:tr>
      <w:tr w:rsidR="00B44D7B" w:rsidRPr="00F16B9C" w14:paraId="09A44F4F" w14:textId="77777777" w:rsidTr="007E64D0">
        <w:trPr>
          <w:trHeight w:val="1327"/>
        </w:trPr>
        <w:tc>
          <w:tcPr>
            <w:tcW w:w="9736" w:type="dxa"/>
          </w:tcPr>
          <w:p w14:paraId="1B38A529" w14:textId="77777777" w:rsidR="00B44D7B" w:rsidRPr="00F16B9C" w:rsidRDefault="00B44D7B" w:rsidP="002E5646">
            <w:pPr>
              <w:spacing w:line="360" w:lineRule="auto"/>
              <w:contextualSpacing/>
              <w:mirrorIndents/>
              <w:jc w:val="left"/>
              <w:rPr>
                <w:rFonts w:ascii="Times New Roman" w:hAnsi="Times New Roman" w:cs="Times New Roman"/>
                <w:b/>
                <w:bCs/>
                <w:sz w:val="24"/>
                <w:szCs w:val="24"/>
              </w:rPr>
            </w:pPr>
            <w:bookmarkStart w:id="169" w:name="_Toc119333569"/>
            <w:bookmarkStart w:id="170" w:name="_Toc119334451"/>
            <w:bookmarkStart w:id="171" w:name="_Toc119849941"/>
            <w:r w:rsidRPr="00F16B9C">
              <w:rPr>
                <w:rFonts w:ascii="Times New Roman" w:hAnsi="Times New Roman" w:cs="Times New Roman"/>
                <w:bCs/>
                <w:sz w:val="24"/>
                <w:szCs w:val="24"/>
              </w:rPr>
              <w:lastRenderedPageBreak/>
              <w:t>OBSERVAÇÕES</w:t>
            </w:r>
            <w:bookmarkEnd w:id="169"/>
            <w:bookmarkEnd w:id="170"/>
            <w:bookmarkEnd w:id="171"/>
          </w:p>
          <w:p w14:paraId="6724CB9E" w14:textId="77777777" w:rsidR="00B44D7B" w:rsidRPr="00F16B9C" w:rsidRDefault="00B44D7B" w:rsidP="002E5646">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lang w:val="pt-PT"/>
              </w:rPr>
              <w:t>No processo de Exclusão, o CSID avisa caso esta embarcação esteja vinculada a alguma Solicitação.</w:t>
            </w:r>
            <w:r w:rsidRPr="00F16B9C">
              <w:rPr>
                <w:rFonts w:ascii="Times New Roman" w:hAnsi="Times New Roman" w:cs="Times New Roman"/>
                <w:bCs/>
                <w:sz w:val="24"/>
                <w:szCs w:val="24"/>
              </w:rPr>
              <w:t xml:space="preserve"> Embarcações já utilizadas em solicitações anteriormente, se excluídas, não serão identificadas.</w:t>
            </w:r>
          </w:p>
        </w:tc>
      </w:tr>
    </w:tbl>
    <w:p w14:paraId="7F83342E" w14:textId="40F29556" w:rsidR="00B44D7B" w:rsidRPr="00F16B9C" w:rsidRDefault="008813B3" w:rsidP="00F16B9C">
      <w:pPr>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anchor distT="0" distB="0" distL="114300" distR="114300" simplePos="0" relativeHeight="251676672" behindDoc="0" locked="0" layoutInCell="1" allowOverlap="1" wp14:anchorId="3167F09F" wp14:editId="3FD78431">
            <wp:simplePos x="0" y="0"/>
            <wp:positionH relativeFrom="column">
              <wp:posOffset>100965</wp:posOffset>
            </wp:positionH>
            <wp:positionV relativeFrom="paragraph">
              <wp:posOffset>263525</wp:posOffset>
            </wp:positionV>
            <wp:extent cx="5760085" cy="3399155"/>
            <wp:effectExtent l="0" t="0" r="0" b="0"/>
            <wp:wrapSquare wrapText="bothSides"/>
            <wp:docPr id="4"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10;&#10;Descrição gerad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5760085" cy="3399155"/>
                    </a:xfrm>
                    <a:prstGeom prst="rect">
                      <a:avLst/>
                    </a:prstGeom>
                  </pic:spPr>
                </pic:pic>
              </a:graphicData>
            </a:graphic>
          </wp:anchor>
        </w:drawing>
      </w:r>
    </w:p>
    <w:p w14:paraId="6775C889" w14:textId="25AB8AA5" w:rsidR="00B44D7B" w:rsidRPr="00F16B9C" w:rsidRDefault="00B44D7B" w:rsidP="008813B3">
      <w:pPr>
        <w:keepNext/>
        <w:ind w:right="-1"/>
        <w:contextualSpacing/>
        <w:mirrorIndents/>
        <w:rPr>
          <w:rFonts w:ascii="Times New Roman" w:hAnsi="Times New Roman" w:cs="Times New Roman"/>
          <w:sz w:val="24"/>
          <w:szCs w:val="24"/>
        </w:rPr>
      </w:pPr>
    </w:p>
    <w:p w14:paraId="2C9B2B7A" w14:textId="77777777" w:rsidR="00B44D7B" w:rsidRPr="008813B3" w:rsidRDefault="00B44D7B" w:rsidP="00F16B9C">
      <w:pPr>
        <w:pStyle w:val="Legenda"/>
        <w:spacing w:after="0" w:line="360" w:lineRule="auto"/>
        <w:contextualSpacing/>
        <w:mirrorIndents/>
        <w:rPr>
          <w:rFonts w:ascii="Times New Roman" w:hAnsi="Times New Roman" w:cs="Times New Roman"/>
          <w:sz w:val="20"/>
          <w:szCs w:val="20"/>
        </w:rPr>
      </w:pPr>
      <w:bookmarkStart w:id="172" w:name="_Toc120825410"/>
      <w:r w:rsidRPr="008813B3">
        <w:rPr>
          <w:rFonts w:ascii="Times New Roman" w:hAnsi="Times New Roman" w:cs="Times New Roman"/>
          <w:sz w:val="20"/>
          <w:szCs w:val="20"/>
        </w:rPr>
        <w:t xml:space="preserve">UC </w:t>
      </w:r>
      <w:r w:rsidRPr="008813B3">
        <w:rPr>
          <w:rFonts w:ascii="Times New Roman" w:hAnsi="Times New Roman" w:cs="Times New Roman"/>
          <w:sz w:val="20"/>
          <w:szCs w:val="20"/>
        </w:rPr>
        <w:fldChar w:fldCharType="begin"/>
      </w:r>
      <w:r w:rsidRPr="008813B3">
        <w:rPr>
          <w:rFonts w:ascii="Times New Roman" w:hAnsi="Times New Roman" w:cs="Times New Roman"/>
          <w:sz w:val="20"/>
          <w:szCs w:val="20"/>
        </w:rPr>
        <w:instrText xml:space="preserve"> SEQ UC \* ARABIC </w:instrText>
      </w:r>
      <w:r w:rsidRPr="008813B3">
        <w:rPr>
          <w:rFonts w:ascii="Times New Roman" w:hAnsi="Times New Roman" w:cs="Times New Roman"/>
          <w:sz w:val="20"/>
          <w:szCs w:val="20"/>
        </w:rPr>
        <w:fldChar w:fldCharType="separate"/>
      </w:r>
      <w:r w:rsidRPr="008813B3">
        <w:rPr>
          <w:rFonts w:ascii="Times New Roman" w:hAnsi="Times New Roman" w:cs="Times New Roman"/>
          <w:noProof/>
          <w:sz w:val="20"/>
          <w:szCs w:val="20"/>
        </w:rPr>
        <w:t>3</w:t>
      </w:r>
      <w:r w:rsidRPr="008813B3">
        <w:rPr>
          <w:rFonts w:ascii="Times New Roman" w:hAnsi="Times New Roman" w:cs="Times New Roman"/>
          <w:noProof/>
          <w:sz w:val="20"/>
          <w:szCs w:val="20"/>
        </w:rPr>
        <w:fldChar w:fldCharType="end"/>
      </w:r>
      <w:r w:rsidRPr="008813B3">
        <w:rPr>
          <w:rFonts w:ascii="Times New Roman" w:hAnsi="Times New Roman" w:cs="Times New Roman"/>
          <w:sz w:val="20"/>
          <w:szCs w:val="20"/>
        </w:rPr>
        <w:t xml:space="preserve"> Cadastrar Embarcações</w:t>
      </w:r>
      <w:bookmarkEnd w:id="172"/>
      <w:r w:rsidRPr="008813B3">
        <w:rPr>
          <w:rFonts w:ascii="Times New Roman" w:hAnsi="Times New Roman" w:cs="Times New Roman"/>
          <w:sz w:val="20"/>
          <w:szCs w:val="20"/>
        </w:rPr>
        <w:br w:type="page"/>
      </w:r>
    </w:p>
    <w:p w14:paraId="57DFBCE3"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173" w:name="_Toc120825309"/>
      <w:r w:rsidRPr="00F16B9C">
        <w:rPr>
          <w:rFonts w:ascii="Times New Roman" w:hAnsi="Times New Roman" w:cs="Times New Roman"/>
          <w:sz w:val="24"/>
          <w:szCs w:val="24"/>
        </w:rPr>
        <w:lastRenderedPageBreak/>
        <w:t>Cadastrar Portos</w:t>
      </w:r>
      <w:bookmarkEnd w:id="173"/>
    </w:p>
    <w:tbl>
      <w:tblPr>
        <w:tblStyle w:val="Tabelacomgrade"/>
        <w:tblW w:w="0" w:type="auto"/>
        <w:tblLook w:val="04A0" w:firstRow="1" w:lastRow="0" w:firstColumn="1" w:lastColumn="0" w:noHBand="0" w:noVBand="1"/>
      </w:tblPr>
      <w:tblGrid>
        <w:gridCol w:w="9061"/>
      </w:tblGrid>
      <w:tr w:rsidR="00B44D7B" w:rsidRPr="00F16B9C" w14:paraId="6307E74C" w14:textId="77777777" w:rsidTr="009204F9">
        <w:trPr>
          <w:trHeight w:val="140"/>
        </w:trPr>
        <w:tc>
          <w:tcPr>
            <w:tcW w:w="9736" w:type="dxa"/>
          </w:tcPr>
          <w:p w14:paraId="3D5E3AF0"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174" w:name="_Toc119333571"/>
            <w:bookmarkStart w:id="175" w:name="_Toc119334453"/>
            <w:bookmarkStart w:id="176" w:name="_Toc119849943"/>
            <w:r w:rsidRPr="00F16B9C">
              <w:rPr>
                <w:rFonts w:ascii="Times New Roman" w:hAnsi="Times New Roman" w:cs="Times New Roman"/>
                <w:bCs/>
                <w:sz w:val="24"/>
                <w:szCs w:val="24"/>
              </w:rPr>
              <w:t>UC003 – CADASTRAR PORTOS</w:t>
            </w:r>
            <w:bookmarkEnd w:id="174"/>
            <w:bookmarkEnd w:id="175"/>
            <w:bookmarkEnd w:id="176"/>
          </w:p>
        </w:tc>
      </w:tr>
      <w:tr w:rsidR="00B44D7B" w:rsidRPr="00F16B9C" w14:paraId="1D74FE4C" w14:textId="77777777" w:rsidTr="009204F9">
        <w:trPr>
          <w:trHeight w:val="140"/>
        </w:trPr>
        <w:tc>
          <w:tcPr>
            <w:tcW w:w="9736" w:type="dxa"/>
          </w:tcPr>
          <w:p w14:paraId="41412DD8" w14:textId="77777777" w:rsidR="00B44D7B" w:rsidRPr="00F16B9C" w:rsidRDefault="00B44D7B" w:rsidP="008813B3">
            <w:pPr>
              <w:spacing w:line="360" w:lineRule="auto"/>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DESCRIÇÃO DO CASO DE USO</w:t>
            </w:r>
          </w:p>
          <w:p w14:paraId="7C888C22" w14:textId="77777777" w:rsidR="00B44D7B" w:rsidRPr="00F16B9C" w:rsidRDefault="00B44D7B" w:rsidP="008813B3">
            <w:pPr>
              <w:spacing w:line="360" w:lineRule="auto"/>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O Sistema deverá excluir consultar e cadastrar Portos com ID, Nome, Telefone, Email e Endereço.</w:t>
            </w:r>
          </w:p>
        </w:tc>
      </w:tr>
      <w:tr w:rsidR="00B44D7B" w:rsidRPr="00F16B9C" w14:paraId="1C9616A0" w14:textId="77777777" w:rsidTr="009204F9">
        <w:trPr>
          <w:trHeight w:val="140"/>
        </w:trPr>
        <w:tc>
          <w:tcPr>
            <w:tcW w:w="9736" w:type="dxa"/>
          </w:tcPr>
          <w:p w14:paraId="2C4C6C86"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DOCUMENTOS RELACIONADOS</w:t>
            </w:r>
          </w:p>
          <w:p w14:paraId="0AEC0C07" w14:textId="77777777" w:rsidR="00B44D7B" w:rsidRPr="00F16B9C" w:rsidRDefault="00B44D7B" w:rsidP="008813B3">
            <w:pPr>
              <w:spacing w:line="360" w:lineRule="auto"/>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tc>
      </w:tr>
      <w:tr w:rsidR="00B44D7B" w:rsidRPr="00F16B9C" w14:paraId="11A8211A" w14:textId="77777777" w:rsidTr="009204F9">
        <w:trPr>
          <w:trHeight w:val="614"/>
        </w:trPr>
        <w:tc>
          <w:tcPr>
            <w:tcW w:w="9736" w:type="dxa"/>
          </w:tcPr>
          <w:p w14:paraId="44EEC6CD"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177" w:name="_Toc119333572"/>
            <w:bookmarkStart w:id="178" w:name="_Toc119334454"/>
            <w:bookmarkStart w:id="179" w:name="_Toc119849944"/>
            <w:r w:rsidRPr="00F16B9C">
              <w:rPr>
                <w:rFonts w:ascii="Times New Roman" w:hAnsi="Times New Roman" w:cs="Times New Roman"/>
                <w:bCs/>
                <w:sz w:val="24"/>
                <w:szCs w:val="24"/>
              </w:rPr>
              <w:t>ATORES</w:t>
            </w:r>
            <w:bookmarkEnd w:id="177"/>
            <w:bookmarkEnd w:id="178"/>
            <w:bookmarkEnd w:id="179"/>
          </w:p>
          <w:p w14:paraId="174D75AD"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Administradores e Usuários cadastrados</w:t>
            </w:r>
          </w:p>
        </w:tc>
      </w:tr>
      <w:tr w:rsidR="00B44D7B" w:rsidRPr="00F16B9C" w14:paraId="5A02C9C3" w14:textId="77777777" w:rsidTr="009204F9">
        <w:trPr>
          <w:trHeight w:val="600"/>
        </w:trPr>
        <w:tc>
          <w:tcPr>
            <w:tcW w:w="9736" w:type="dxa"/>
          </w:tcPr>
          <w:p w14:paraId="7A0A9F35"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180" w:name="_Toc119333573"/>
            <w:bookmarkStart w:id="181" w:name="_Toc119334455"/>
            <w:bookmarkStart w:id="182" w:name="_Toc119849945"/>
            <w:r w:rsidRPr="00F16B9C">
              <w:rPr>
                <w:rFonts w:ascii="Times New Roman" w:hAnsi="Times New Roman" w:cs="Times New Roman"/>
                <w:bCs/>
                <w:sz w:val="24"/>
                <w:szCs w:val="24"/>
              </w:rPr>
              <w:t>PRÉ-CONDIÇÕES</w:t>
            </w:r>
            <w:bookmarkEnd w:id="180"/>
            <w:bookmarkEnd w:id="181"/>
            <w:bookmarkEnd w:id="182"/>
          </w:p>
          <w:p w14:paraId="048AC060"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Os usuários devem estar logados.</w:t>
            </w:r>
          </w:p>
        </w:tc>
      </w:tr>
      <w:tr w:rsidR="00B44D7B" w:rsidRPr="00F16B9C" w14:paraId="08F1D378" w14:textId="77777777" w:rsidTr="00157A1A">
        <w:trPr>
          <w:trHeight w:val="3439"/>
        </w:trPr>
        <w:tc>
          <w:tcPr>
            <w:tcW w:w="9736" w:type="dxa"/>
          </w:tcPr>
          <w:p w14:paraId="38032218"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183" w:name="_Toc119333574"/>
            <w:bookmarkStart w:id="184" w:name="_Toc119334456"/>
            <w:bookmarkStart w:id="185" w:name="_Toc119849946"/>
            <w:r w:rsidRPr="00F16B9C">
              <w:rPr>
                <w:rFonts w:ascii="Times New Roman" w:hAnsi="Times New Roman" w:cs="Times New Roman"/>
                <w:bCs/>
                <w:sz w:val="24"/>
                <w:szCs w:val="24"/>
              </w:rPr>
              <w:t>FLUXOS DE EVENTOS</w:t>
            </w:r>
            <w:bookmarkEnd w:id="183"/>
            <w:bookmarkEnd w:id="184"/>
            <w:bookmarkEnd w:id="185"/>
          </w:p>
          <w:p w14:paraId="6B3FCDE7" w14:textId="77777777" w:rsidR="00B44D7B" w:rsidRPr="00F16B9C" w:rsidRDefault="00B44D7B" w:rsidP="008813B3">
            <w:pPr>
              <w:spacing w:line="360" w:lineRule="auto"/>
              <w:contextualSpacing/>
              <w:mirrorIndents/>
              <w:jc w:val="left"/>
              <w:rPr>
                <w:rFonts w:ascii="Times New Roman" w:hAnsi="Times New Roman" w:cs="Times New Roman"/>
                <w:sz w:val="24"/>
                <w:szCs w:val="24"/>
              </w:rPr>
            </w:pPr>
          </w:p>
          <w:p w14:paraId="09CB194C" w14:textId="77777777" w:rsidR="00B44D7B" w:rsidRPr="00F16B9C" w:rsidRDefault="00B44D7B" w:rsidP="008813B3">
            <w:pPr>
              <w:spacing w:line="360" w:lineRule="auto"/>
              <w:contextualSpacing/>
              <w:mirrorIndents/>
              <w:jc w:val="left"/>
              <w:rPr>
                <w:rFonts w:ascii="Times New Roman" w:hAnsi="Times New Roman" w:cs="Times New Roman"/>
                <w:sz w:val="24"/>
                <w:szCs w:val="24"/>
                <w:lang w:val="pt-PT"/>
              </w:rPr>
            </w:pPr>
            <w:bookmarkStart w:id="186" w:name="_Toc119333575"/>
            <w:bookmarkStart w:id="187" w:name="_Toc119334457"/>
            <w:bookmarkStart w:id="188" w:name="_Toc119849947"/>
            <w:r w:rsidRPr="00F16B9C">
              <w:rPr>
                <w:rFonts w:ascii="Times New Roman" w:hAnsi="Times New Roman" w:cs="Times New Roman"/>
                <w:sz w:val="24"/>
                <w:szCs w:val="24"/>
                <w:lang w:val="pt-PT"/>
              </w:rPr>
              <w:t>Fluxo Básico</w:t>
            </w:r>
            <w:bookmarkEnd w:id="186"/>
            <w:bookmarkEnd w:id="187"/>
            <w:bookmarkEnd w:id="188"/>
          </w:p>
          <w:p w14:paraId="4F962E2F"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Administrador Acessa a Interface de Cadastro de Portos.</w:t>
            </w:r>
          </w:p>
          <w:p w14:paraId="4F76960B"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Insere os dados de ID, Nome, DDI, DDD, Telefone, Rua, Número, Cidade, Estado, País.</w:t>
            </w:r>
          </w:p>
          <w:p w14:paraId="1366FD17"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Os portos correspondentes aos dados são listados em tela no processo.</w:t>
            </w:r>
          </w:p>
          <w:p w14:paraId="71080DB4"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Cadastra ou Exclui o Porto com os dados inseridos.</w:t>
            </w:r>
          </w:p>
          <w:p w14:paraId="5D02B4FD"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p>
          <w:p w14:paraId="4BE63ED4" w14:textId="77777777" w:rsidR="00B44D7B" w:rsidRPr="00F16B9C" w:rsidRDefault="00B44D7B" w:rsidP="008813B3">
            <w:pPr>
              <w:spacing w:line="360" w:lineRule="auto"/>
              <w:contextualSpacing/>
              <w:mirrorIndents/>
              <w:jc w:val="left"/>
              <w:rPr>
                <w:rFonts w:ascii="Times New Roman" w:hAnsi="Times New Roman" w:cs="Times New Roman"/>
                <w:sz w:val="24"/>
                <w:szCs w:val="24"/>
                <w:lang w:val="pt-PT"/>
              </w:rPr>
            </w:pPr>
            <w:bookmarkStart w:id="189" w:name="_Toc119333576"/>
            <w:bookmarkStart w:id="190" w:name="_Toc119334458"/>
            <w:bookmarkStart w:id="191" w:name="_Toc119849948"/>
            <w:r w:rsidRPr="00F16B9C">
              <w:rPr>
                <w:rFonts w:ascii="Times New Roman" w:hAnsi="Times New Roman" w:cs="Times New Roman"/>
                <w:sz w:val="24"/>
                <w:szCs w:val="24"/>
                <w:lang w:val="pt-PT"/>
              </w:rPr>
              <w:t>Fluxo Alternativo</w:t>
            </w:r>
            <w:bookmarkEnd w:id="189"/>
            <w:bookmarkEnd w:id="190"/>
            <w:bookmarkEnd w:id="191"/>
          </w:p>
          <w:p w14:paraId="5B051A97"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Técnico ou Comandante Acessa a Interface de Cadastro de Portos.</w:t>
            </w:r>
          </w:p>
          <w:p w14:paraId="6DD9E8F2"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Insere os dados de ID, Nome, DDI, DDD, Telefone, Rua, Número, Cidade, Estado, País.</w:t>
            </w:r>
          </w:p>
          <w:p w14:paraId="5BCA80CD"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Os portos correspondentes aos dados são listados em tela no processo.</w:t>
            </w:r>
          </w:p>
          <w:p w14:paraId="02BC201A"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p>
          <w:p w14:paraId="062840F1" w14:textId="77777777" w:rsidR="00B44D7B" w:rsidRPr="00F16B9C" w:rsidRDefault="00B44D7B" w:rsidP="008813B3">
            <w:pPr>
              <w:spacing w:line="360" w:lineRule="auto"/>
              <w:contextualSpacing/>
              <w:mirrorIndents/>
              <w:jc w:val="left"/>
              <w:rPr>
                <w:rFonts w:ascii="Times New Roman" w:hAnsi="Times New Roman" w:cs="Times New Roman"/>
                <w:sz w:val="24"/>
                <w:szCs w:val="24"/>
                <w:lang w:val="pt-PT"/>
              </w:rPr>
            </w:pPr>
            <w:bookmarkStart w:id="192" w:name="_Toc119333577"/>
            <w:bookmarkStart w:id="193" w:name="_Toc119334459"/>
            <w:bookmarkStart w:id="194" w:name="_Toc119849949"/>
            <w:r w:rsidRPr="00F16B9C">
              <w:rPr>
                <w:rFonts w:ascii="Times New Roman" w:hAnsi="Times New Roman" w:cs="Times New Roman"/>
                <w:sz w:val="24"/>
                <w:szCs w:val="24"/>
                <w:lang w:val="pt-PT"/>
              </w:rPr>
              <w:t>Fluxo de Exceção</w:t>
            </w:r>
            <w:bookmarkEnd w:id="192"/>
            <w:bookmarkEnd w:id="193"/>
            <w:bookmarkEnd w:id="194"/>
          </w:p>
          <w:p w14:paraId="51501992"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w:t>
            </w:r>
          </w:p>
        </w:tc>
      </w:tr>
      <w:tr w:rsidR="00B44D7B" w:rsidRPr="00F16B9C" w14:paraId="744C2AFE" w14:textId="77777777" w:rsidTr="009204F9">
        <w:trPr>
          <w:trHeight w:val="907"/>
        </w:trPr>
        <w:tc>
          <w:tcPr>
            <w:tcW w:w="9736" w:type="dxa"/>
          </w:tcPr>
          <w:p w14:paraId="404A5A31"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195" w:name="_Toc119333578"/>
            <w:bookmarkStart w:id="196" w:name="_Toc119334460"/>
            <w:bookmarkStart w:id="197" w:name="_Toc119849950"/>
            <w:r w:rsidRPr="00F16B9C">
              <w:rPr>
                <w:rFonts w:ascii="Times New Roman" w:hAnsi="Times New Roman" w:cs="Times New Roman"/>
                <w:bCs/>
                <w:sz w:val="24"/>
                <w:szCs w:val="24"/>
              </w:rPr>
              <w:t>PÓS CONDIÇÕES</w:t>
            </w:r>
            <w:bookmarkEnd w:id="195"/>
            <w:bookmarkEnd w:id="196"/>
            <w:bookmarkEnd w:id="197"/>
          </w:p>
          <w:p w14:paraId="7F72DB18"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O Porto registrado aparecerá nos resultados de busca de outros usuários, e será capaz de ser apontado em uma Solicitação.</w:t>
            </w:r>
          </w:p>
        </w:tc>
      </w:tr>
      <w:tr w:rsidR="00B44D7B" w:rsidRPr="00F16B9C" w14:paraId="199A1B65" w14:textId="77777777" w:rsidTr="009204F9">
        <w:trPr>
          <w:trHeight w:val="614"/>
        </w:trPr>
        <w:tc>
          <w:tcPr>
            <w:tcW w:w="9736" w:type="dxa"/>
          </w:tcPr>
          <w:p w14:paraId="291A351B"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198" w:name="_Toc119333579"/>
            <w:bookmarkStart w:id="199" w:name="_Toc119334461"/>
            <w:bookmarkStart w:id="200" w:name="_Toc119849951"/>
            <w:r w:rsidRPr="00F16B9C">
              <w:rPr>
                <w:rFonts w:ascii="Times New Roman" w:hAnsi="Times New Roman" w:cs="Times New Roman"/>
                <w:bCs/>
                <w:sz w:val="24"/>
                <w:szCs w:val="24"/>
              </w:rPr>
              <w:t>PONTOS DE EXTENSÃO</w:t>
            </w:r>
            <w:bookmarkEnd w:id="198"/>
            <w:bookmarkEnd w:id="199"/>
            <w:bookmarkEnd w:id="200"/>
          </w:p>
          <w:p w14:paraId="6D7416C3"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Consultar Portos.</w:t>
            </w:r>
          </w:p>
        </w:tc>
      </w:tr>
      <w:tr w:rsidR="00B44D7B" w:rsidRPr="00F16B9C" w14:paraId="4ECF1FC6" w14:textId="77777777" w:rsidTr="009204F9">
        <w:trPr>
          <w:trHeight w:val="635"/>
        </w:trPr>
        <w:tc>
          <w:tcPr>
            <w:tcW w:w="9736" w:type="dxa"/>
          </w:tcPr>
          <w:p w14:paraId="4819C28A"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01" w:name="_Toc119333580"/>
            <w:bookmarkStart w:id="202" w:name="_Toc119334462"/>
            <w:bookmarkStart w:id="203" w:name="_Toc119849952"/>
            <w:r w:rsidRPr="00F16B9C">
              <w:rPr>
                <w:rFonts w:ascii="Times New Roman" w:hAnsi="Times New Roman" w:cs="Times New Roman"/>
                <w:bCs/>
                <w:sz w:val="24"/>
                <w:szCs w:val="24"/>
              </w:rPr>
              <w:lastRenderedPageBreak/>
              <w:t>PONTOS DE INCLUSÃO</w:t>
            </w:r>
            <w:bookmarkEnd w:id="201"/>
            <w:bookmarkEnd w:id="202"/>
            <w:bookmarkEnd w:id="203"/>
          </w:p>
          <w:p w14:paraId="1F490199"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w:t>
            </w:r>
          </w:p>
        </w:tc>
      </w:tr>
      <w:tr w:rsidR="00B44D7B" w:rsidRPr="00F16B9C" w14:paraId="7D35E536" w14:textId="77777777" w:rsidTr="00157A1A">
        <w:trPr>
          <w:trHeight w:val="872"/>
        </w:trPr>
        <w:tc>
          <w:tcPr>
            <w:tcW w:w="9736" w:type="dxa"/>
          </w:tcPr>
          <w:p w14:paraId="7B02DCEC"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04" w:name="_Toc119333581"/>
            <w:bookmarkStart w:id="205" w:name="_Toc119334463"/>
            <w:bookmarkStart w:id="206" w:name="_Toc119849953"/>
            <w:r w:rsidRPr="00F16B9C">
              <w:rPr>
                <w:rFonts w:ascii="Times New Roman" w:hAnsi="Times New Roman" w:cs="Times New Roman"/>
                <w:bCs/>
                <w:sz w:val="24"/>
                <w:szCs w:val="24"/>
              </w:rPr>
              <w:t>OBSERVAÇÕES</w:t>
            </w:r>
            <w:bookmarkEnd w:id="204"/>
            <w:bookmarkEnd w:id="205"/>
            <w:bookmarkEnd w:id="206"/>
          </w:p>
          <w:p w14:paraId="37E23C73"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No processo de exclusão, o CSID avisa caso este Porto esteja vinculado a alguma Solicitação.</w:t>
            </w:r>
            <w:r w:rsidRPr="00F16B9C">
              <w:rPr>
                <w:rFonts w:ascii="Times New Roman" w:hAnsi="Times New Roman" w:cs="Times New Roman"/>
                <w:bCs/>
                <w:sz w:val="24"/>
                <w:szCs w:val="24"/>
              </w:rPr>
              <w:t xml:space="preserve"> Portos já utilizados em solicitações anteriormente, se excluídos, não serão identificados.</w:t>
            </w:r>
          </w:p>
        </w:tc>
      </w:tr>
    </w:tbl>
    <w:p w14:paraId="17A735DE" w14:textId="77777777" w:rsidR="00B44D7B" w:rsidRPr="00F16B9C" w:rsidRDefault="00B44D7B" w:rsidP="00F16B9C">
      <w:pPr>
        <w:contextualSpacing/>
        <w:mirrorIndents/>
        <w:rPr>
          <w:rFonts w:ascii="Times New Roman" w:hAnsi="Times New Roman" w:cs="Times New Roman"/>
          <w:sz w:val="24"/>
          <w:szCs w:val="24"/>
        </w:rPr>
      </w:pPr>
    </w:p>
    <w:p w14:paraId="04CA32D6" w14:textId="3D9D7B3C" w:rsidR="00B44D7B" w:rsidRPr="00F16B9C" w:rsidRDefault="008813B3" w:rsidP="00F16B9C">
      <w:pPr>
        <w:contextualSpacing/>
        <w:mirrorIndents/>
        <w:rPr>
          <w:rFonts w:ascii="Times New Roman" w:hAnsi="Times New Roman" w:cs="Times New Roman"/>
          <w:sz w:val="24"/>
          <w:szCs w:val="24"/>
          <w:lang w:val="pt-PT"/>
        </w:rPr>
      </w:pPr>
      <w:r w:rsidRPr="00F16B9C">
        <w:rPr>
          <w:rFonts w:ascii="Times New Roman" w:hAnsi="Times New Roman" w:cs="Times New Roman"/>
          <w:noProof/>
          <w:sz w:val="24"/>
          <w:szCs w:val="24"/>
        </w:rPr>
        <w:drawing>
          <wp:anchor distT="0" distB="0" distL="114300" distR="114300" simplePos="0" relativeHeight="251677696" behindDoc="0" locked="0" layoutInCell="1" allowOverlap="1" wp14:anchorId="7BBFFEDA" wp14:editId="60D5D70F">
            <wp:simplePos x="0" y="0"/>
            <wp:positionH relativeFrom="column">
              <wp:posOffset>17145</wp:posOffset>
            </wp:positionH>
            <wp:positionV relativeFrom="paragraph">
              <wp:posOffset>260985</wp:posOffset>
            </wp:positionV>
            <wp:extent cx="5760085" cy="3716020"/>
            <wp:effectExtent l="0" t="0" r="0" b="0"/>
            <wp:wrapSquare wrapText="bothSides"/>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5760085" cy="3716020"/>
                    </a:xfrm>
                    <a:prstGeom prst="rect">
                      <a:avLst/>
                    </a:prstGeom>
                  </pic:spPr>
                </pic:pic>
              </a:graphicData>
            </a:graphic>
          </wp:anchor>
        </w:drawing>
      </w:r>
    </w:p>
    <w:p w14:paraId="5C0CDD29" w14:textId="545AE203" w:rsidR="00B44D7B" w:rsidRPr="00F16B9C" w:rsidRDefault="00B44D7B" w:rsidP="00F16B9C">
      <w:pPr>
        <w:keepNext/>
        <w:contextualSpacing/>
        <w:mirrorIndents/>
        <w:rPr>
          <w:rFonts w:ascii="Times New Roman" w:hAnsi="Times New Roman" w:cs="Times New Roman"/>
          <w:sz w:val="24"/>
          <w:szCs w:val="24"/>
        </w:rPr>
      </w:pPr>
    </w:p>
    <w:p w14:paraId="748D482E" w14:textId="77777777" w:rsidR="00B44D7B" w:rsidRPr="008813B3" w:rsidRDefault="00B44D7B" w:rsidP="00F16B9C">
      <w:pPr>
        <w:pStyle w:val="Legenda"/>
        <w:spacing w:after="0" w:line="360" w:lineRule="auto"/>
        <w:contextualSpacing/>
        <w:mirrorIndents/>
        <w:rPr>
          <w:rFonts w:ascii="Times New Roman" w:hAnsi="Times New Roman" w:cs="Times New Roman"/>
          <w:sz w:val="20"/>
          <w:szCs w:val="20"/>
        </w:rPr>
      </w:pPr>
      <w:bookmarkStart w:id="207" w:name="_Toc120825411"/>
      <w:r w:rsidRPr="008813B3">
        <w:rPr>
          <w:rFonts w:ascii="Times New Roman" w:hAnsi="Times New Roman" w:cs="Times New Roman"/>
          <w:sz w:val="20"/>
          <w:szCs w:val="20"/>
        </w:rPr>
        <w:t xml:space="preserve">UC </w:t>
      </w:r>
      <w:r w:rsidRPr="008813B3">
        <w:rPr>
          <w:rFonts w:ascii="Times New Roman" w:hAnsi="Times New Roman" w:cs="Times New Roman"/>
          <w:sz w:val="20"/>
          <w:szCs w:val="20"/>
        </w:rPr>
        <w:fldChar w:fldCharType="begin"/>
      </w:r>
      <w:r w:rsidRPr="008813B3">
        <w:rPr>
          <w:rFonts w:ascii="Times New Roman" w:hAnsi="Times New Roman" w:cs="Times New Roman"/>
          <w:sz w:val="20"/>
          <w:szCs w:val="20"/>
        </w:rPr>
        <w:instrText xml:space="preserve"> SEQ UC \* ARABIC </w:instrText>
      </w:r>
      <w:r w:rsidRPr="008813B3">
        <w:rPr>
          <w:rFonts w:ascii="Times New Roman" w:hAnsi="Times New Roman" w:cs="Times New Roman"/>
          <w:sz w:val="20"/>
          <w:szCs w:val="20"/>
        </w:rPr>
        <w:fldChar w:fldCharType="separate"/>
      </w:r>
      <w:r w:rsidRPr="008813B3">
        <w:rPr>
          <w:rFonts w:ascii="Times New Roman" w:hAnsi="Times New Roman" w:cs="Times New Roman"/>
          <w:noProof/>
          <w:sz w:val="20"/>
          <w:szCs w:val="20"/>
        </w:rPr>
        <w:t>4</w:t>
      </w:r>
      <w:r w:rsidRPr="008813B3">
        <w:rPr>
          <w:rFonts w:ascii="Times New Roman" w:hAnsi="Times New Roman" w:cs="Times New Roman"/>
          <w:noProof/>
          <w:sz w:val="20"/>
          <w:szCs w:val="20"/>
        </w:rPr>
        <w:fldChar w:fldCharType="end"/>
      </w:r>
      <w:r w:rsidRPr="008813B3">
        <w:rPr>
          <w:rFonts w:ascii="Times New Roman" w:hAnsi="Times New Roman" w:cs="Times New Roman"/>
          <w:sz w:val="20"/>
          <w:szCs w:val="20"/>
        </w:rPr>
        <w:t xml:space="preserve"> Cadastrar Embarcações</w:t>
      </w:r>
      <w:bookmarkEnd w:id="207"/>
      <w:r w:rsidRPr="008813B3">
        <w:rPr>
          <w:rFonts w:ascii="Times New Roman" w:hAnsi="Times New Roman" w:cs="Times New Roman"/>
          <w:sz w:val="20"/>
          <w:szCs w:val="20"/>
        </w:rPr>
        <w:br w:type="page"/>
      </w:r>
    </w:p>
    <w:p w14:paraId="6B170831" w14:textId="77777777" w:rsidR="00B44D7B" w:rsidRPr="00F16B9C" w:rsidRDefault="00B44D7B" w:rsidP="00F16B9C">
      <w:pPr>
        <w:pStyle w:val="Legenda"/>
        <w:spacing w:after="0" w:line="360" w:lineRule="auto"/>
        <w:contextualSpacing/>
        <w:mirrorIndents/>
        <w:rPr>
          <w:rFonts w:ascii="Times New Roman" w:hAnsi="Times New Roman" w:cs="Times New Roman"/>
          <w:sz w:val="24"/>
          <w:szCs w:val="24"/>
        </w:rPr>
      </w:pPr>
    </w:p>
    <w:p w14:paraId="6DA226D3"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208" w:name="_Toc120825310"/>
      <w:r w:rsidRPr="00F16B9C">
        <w:rPr>
          <w:rFonts w:ascii="Times New Roman" w:hAnsi="Times New Roman" w:cs="Times New Roman"/>
          <w:sz w:val="24"/>
          <w:szCs w:val="24"/>
        </w:rPr>
        <w:t>Cadastrar Serviços</w:t>
      </w:r>
      <w:bookmarkEnd w:id="208"/>
    </w:p>
    <w:tbl>
      <w:tblPr>
        <w:tblStyle w:val="Tabelacomgrade"/>
        <w:tblW w:w="0" w:type="auto"/>
        <w:tblLook w:val="04A0" w:firstRow="1" w:lastRow="0" w:firstColumn="1" w:lastColumn="0" w:noHBand="0" w:noVBand="1"/>
      </w:tblPr>
      <w:tblGrid>
        <w:gridCol w:w="9061"/>
      </w:tblGrid>
      <w:tr w:rsidR="00B44D7B" w:rsidRPr="00F16B9C" w14:paraId="3CD06F58" w14:textId="77777777" w:rsidTr="009204F9">
        <w:trPr>
          <w:trHeight w:val="140"/>
        </w:trPr>
        <w:tc>
          <w:tcPr>
            <w:tcW w:w="9736" w:type="dxa"/>
          </w:tcPr>
          <w:p w14:paraId="00B86391"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09" w:name="_Toc119333583"/>
            <w:bookmarkStart w:id="210" w:name="_Toc119334465"/>
            <w:bookmarkStart w:id="211" w:name="_Toc119849955"/>
            <w:r w:rsidRPr="00F16B9C">
              <w:rPr>
                <w:rFonts w:ascii="Times New Roman" w:hAnsi="Times New Roman" w:cs="Times New Roman"/>
                <w:bCs/>
                <w:sz w:val="24"/>
                <w:szCs w:val="24"/>
              </w:rPr>
              <w:t>UC004 – CADASTRAR SERVIÇOS</w:t>
            </w:r>
            <w:bookmarkEnd w:id="209"/>
            <w:bookmarkEnd w:id="210"/>
            <w:bookmarkEnd w:id="211"/>
          </w:p>
        </w:tc>
      </w:tr>
      <w:tr w:rsidR="00B44D7B" w:rsidRPr="00F16B9C" w14:paraId="4AAD1527" w14:textId="77777777" w:rsidTr="009204F9">
        <w:trPr>
          <w:trHeight w:val="140"/>
        </w:trPr>
        <w:tc>
          <w:tcPr>
            <w:tcW w:w="9736" w:type="dxa"/>
          </w:tcPr>
          <w:p w14:paraId="234C4941"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12" w:name="_Toc119333584"/>
            <w:bookmarkStart w:id="213" w:name="_Toc119334466"/>
            <w:bookmarkStart w:id="214" w:name="_Toc119849956"/>
            <w:r w:rsidRPr="00F16B9C">
              <w:rPr>
                <w:rFonts w:ascii="Times New Roman" w:hAnsi="Times New Roman" w:cs="Times New Roman"/>
                <w:bCs/>
                <w:sz w:val="24"/>
                <w:szCs w:val="24"/>
              </w:rPr>
              <w:t>DESCRIÇÃO DO CASO DE USO</w:t>
            </w:r>
            <w:bookmarkEnd w:id="212"/>
            <w:bookmarkEnd w:id="213"/>
            <w:bookmarkEnd w:id="214"/>
          </w:p>
          <w:p w14:paraId="40A31017"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O Sistema deverá excluir consultar e cadastrar Serviços com ID, Nome e Descrição.</w:t>
            </w:r>
          </w:p>
        </w:tc>
      </w:tr>
      <w:tr w:rsidR="00B44D7B" w:rsidRPr="00F16B9C" w14:paraId="68C66597" w14:textId="77777777" w:rsidTr="009204F9">
        <w:trPr>
          <w:trHeight w:val="140"/>
        </w:trPr>
        <w:tc>
          <w:tcPr>
            <w:tcW w:w="9736" w:type="dxa"/>
          </w:tcPr>
          <w:p w14:paraId="6D1147FD"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DOCUMENTOS RELACIONADOS</w:t>
            </w:r>
          </w:p>
          <w:p w14:paraId="4B03B869"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w:t>
            </w:r>
          </w:p>
        </w:tc>
      </w:tr>
      <w:tr w:rsidR="00B44D7B" w:rsidRPr="00F16B9C" w14:paraId="6D4B2ACF" w14:textId="77777777" w:rsidTr="009204F9">
        <w:trPr>
          <w:trHeight w:val="614"/>
        </w:trPr>
        <w:tc>
          <w:tcPr>
            <w:tcW w:w="9736" w:type="dxa"/>
          </w:tcPr>
          <w:p w14:paraId="1E343CB5"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15" w:name="_Toc119333585"/>
            <w:bookmarkStart w:id="216" w:name="_Toc119334467"/>
            <w:bookmarkStart w:id="217" w:name="_Toc119849957"/>
            <w:r w:rsidRPr="00F16B9C">
              <w:rPr>
                <w:rFonts w:ascii="Times New Roman" w:hAnsi="Times New Roman" w:cs="Times New Roman"/>
                <w:bCs/>
                <w:sz w:val="24"/>
                <w:szCs w:val="24"/>
              </w:rPr>
              <w:t>ATORES</w:t>
            </w:r>
            <w:bookmarkEnd w:id="215"/>
            <w:bookmarkEnd w:id="216"/>
            <w:bookmarkEnd w:id="217"/>
          </w:p>
          <w:p w14:paraId="55099FFA"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Administradores, Técnicos e Comandantes.</w:t>
            </w:r>
          </w:p>
        </w:tc>
      </w:tr>
      <w:tr w:rsidR="00B44D7B" w:rsidRPr="00F16B9C" w14:paraId="3B6B5480" w14:textId="77777777" w:rsidTr="009204F9">
        <w:trPr>
          <w:trHeight w:val="600"/>
        </w:trPr>
        <w:tc>
          <w:tcPr>
            <w:tcW w:w="9736" w:type="dxa"/>
          </w:tcPr>
          <w:p w14:paraId="77B6441A"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18" w:name="_Toc119333586"/>
            <w:bookmarkStart w:id="219" w:name="_Toc119334468"/>
            <w:bookmarkStart w:id="220" w:name="_Toc119849958"/>
            <w:r w:rsidRPr="00F16B9C">
              <w:rPr>
                <w:rFonts w:ascii="Times New Roman" w:hAnsi="Times New Roman" w:cs="Times New Roman"/>
                <w:bCs/>
                <w:sz w:val="24"/>
                <w:szCs w:val="24"/>
              </w:rPr>
              <w:t>PRÉ-CONDIÇÕES</w:t>
            </w:r>
            <w:bookmarkEnd w:id="218"/>
            <w:bookmarkEnd w:id="219"/>
            <w:bookmarkEnd w:id="220"/>
          </w:p>
          <w:p w14:paraId="265F91DB"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Os usuários envolvidos devem estar logados.</w:t>
            </w:r>
          </w:p>
        </w:tc>
      </w:tr>
      <w:tr w:rsidR="00B44D7B" w:rsidRPr="00F16B9C" w14:paraId="0DF7852C" w14:textId="77777777" w:rsidTr="009204F9">
        <w:trPr>
          <w:trHeight w:val="3439"/>
        </w:trPr>
        <w:tc>
          <w:tcPr>
            <w:tcW w:w="9736" w:type="dxa"/>
          </w:tcPr>
          <w:p w14:paraId="1F959974"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21" w:name="_Toc119333587"/>
            <w:bookmarkStart w:id="222" w:name="_Toc119334469"/>
            <w:bookmarkStart w:id="223" w:name="_Toc119849959"/>
            <w:r w:rsidRPr="00F16B9C">
              <w:rPr>
                <w:rFonts w:ascii="Times New Roman" w:hAnsi="Times New Roman" w:cs="Times New Roman"/>
                <w:bCs/>
                <w:sz w:val="24"/>
                <w:szCs w:val="24"/>
              </w:rPr>
              <w:t>FLUXOS DE EVENTOS</w:t>
            </w:r>
            <w:bookmarkEnd w:id="221"/>
            <w:bookmarkEnd w:id="222"/>
            <w:bookmarkEnd w:id="223"/>
          </w:p>
          <w:p w14:paraId="492CC0A5" w14:textId="77777777" w:rsidR="00B44D7B" w:rsidRPr="00F16B9C" w:rsidRDefault="00B44D7B" w:rsidP="008813B3">
            <w:pPr>
              <w:spacing w:line="360" w:lineRule="auto"/>
              <w:contextualSpacing/>
              <w:mirrorIndents/>
              <w:jc w:val="left"/>
              <w:rPr>
                <w:rFonts w:ascii="Times New Roman" w:hAnsi="Times New Roman" w:cs="Times New Roman"/>
                <w:sz w:val="24"/>
                <w:szCs w:val="24"/>
              </w:rPr>
            </w:pPr>
          </w:p>
          <w:p w14:paraId="54E75B0C" w14:textId="77777777" w:rsidR="00B44D7B" w:rsidRPr="00F16B9C" w:rsidRDefault="00B44D7B" w:rsidP="008813B3">
            <w:pPr>
              <w:spacing w:line="360" w:lineRule="auto"/>
              <w:contextualSpacing/>
              <w:mirrorIndents/>
              <w:jc w:val="left"/>
              <w:rPr>
                <w:rFonts w:ascii="Times New Roman" w:hAnsi="Times New Roman" w:cs="Times New Roman"/>
                <w:sz w:val="24"/>
                <w:szCs w:val="24"/>
                <w:lang w:val="pt-PT"/>
              </w:rPr>
            </w:pPr>
            <w:bookmarkStart w:id="224" w:name="_Toc119333588"/>
            <w:bookmarkStart w:id="225" w:name="_Toc119334470"/>
            <w:bookmarkStart w:id="226" w:name="_Toc119849960"/>
            <w:r w:rsidRPr="00F16B9C">
              <w:rPr>
                <w:rFonts w:ascii="Times New Roman" w:hAnsi="Times New Roman" w:cs="Times New Roman"/>
                <w:sz w:val="24"/>
                <w:szCs w:val="24"/>
                <w:lang w:val="pt-PT"/>
              </w:rPr>
              <w:t>Fluxo Básico</w:t>
            </w:r>
            <w:bookmarkEnd w:id="224"/>
            <w:bookmarkEnd w:id="225"/>
            <w:bookmarkEnd w:id="226"/>
          </w:p>
          <w:p w14:paraId="4A9CC4C8"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Administrador abre a interface de Cadastro de Serviços.</w:t>
            </w:r>
          </w:p>
          <w:p w14:paraId="7B361C4C"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Preenche os campos ID, Nome e Descrição.</w:t>
            </w:r>
          </w:p>
          <w:p w14:paraId="65E8822C"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Serviços com dados compativeis são exibidos no processo.</w:t>
            </w:r>
          </w:p>
          <w:p w14:paraId="23D6C7D9"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cadastra ou exclui o novo serviço com estas informações.</w:t>
            </w:r>
          </w:p>
          <w:p w14:paraId="01BD9EF6"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p>
          <w:p w14:paraId="6287EFA6" w14:textId="77777777" w:rsidR="00B44D7B" w:rsidRPr="00F16B9C" w:rsidRDefault="00B44D7B" w:rsidP="008813B3">
            <w:pPr>
              <w:spacing w:line="360" w:lineRule="auto"/>
              <w:contextualSpacing/>
              <w:mirrorIndents/>
              <w:jc w:val="left"/>
              <w:rPr>
                <w:rFonts w:ascii="Times New Roman" w:hAnsi="Times New Roman" w:cs="Times New Roman"/>
                <w:sz w:val="24"/>
                <w:szCs w:val="24"/>
                <w:lang w:val="pt-PT"/>
              </w:rPr>
            </w:pPr>
            <w:bookmarkStart w:id="227" w:name="_Toc119333589"/>
            <w:bookmarkStart w:id="228" w:name="_Toc119334471"/>
            <w:bookmarkStart w:id="229" w:name="_Toc119849961"/>
            <w:r w:rsidRPr="00F16B9C">
              <w:rPr>
                <w:rFonts w:ascii="Times New Roman" w:hAnsi="Times New Roman" w:cs="Times New Roman"/>
                <w:sz w:val="24"/>
                <w:szCs w:val="24"/>
                <w:lang w:val="pt-PT"/>
              </w:rPr>
              <w:t>Fluxo Alternativo</w:t>
            </w:r>
            <w:bookmarkEnd w:id="227"/>
            <w:bookmarkEnd w:id="228"/>
            <w:bookmarkEnd w:id="229"/>
          </w:p>
          <w:p w14:paraId="14019A90"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Técnico ou Comandante abre a interface de Cadastro de Serviços.</w:t>
            </w:r>
          </w:p>
          <w:p w14:paraId="1C9335F8"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Preenche os campos ID, Nome e Descrição.</w:t>
            </w:r>
          </w:p>
          <w:p w14:paraId="568A32A6"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Serviços com dados compativeis são exibidos no processo.</w:t>
            </w:r>
          </w:p>
          <w:p w14:paraId="0EC5F60E"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p>
          <w:p w14:paraId="5B7D3234" w14:textId="77777777" w:rsidR="00B44D7B" w:rsidRPr="00F16B9C" w:rsidRDefault="00B44D7B" w:rsidP="008813B3">
            <w:pPr>
              <w:spacing w:line="360" w:lineRule="auto"/>
              <w:contextualSpacing/>
              <w:mirrorIndents/>
              <w:jc w:val="left"/>
              <w:rPr>
                <w:rFonts w:ascii="Times New Roman" w:hAnsi="Times New Roman" w:cs="Times New Roman"/>
                <w:sz w:val="24"/>
                <w:szCs w:val="24"/>
                <w:lang w:val="pt-PT"/>
              </w:rPr>
            </w:pPr>
            <w:bookmarkStart w:id="230" w:name="_Toc119333590"/>
            <w:bookmarkStart w:id="231" w:name="_Toc119334472"/>
            <w:bookmarkStart w:id="232" w:name="_Toc119849962"/>
            <w:r w:rsidRPr="00F16B9C">
              <w:rPr>
                <w:rFonts w:ascii="Times New Roman" w:hAnsi="Times New Roman" w:cs="Times New Roman"/>
                <w:sz w:val="24"/>
                <w:szCs w:val="24"/>
                <w:lang w:val="pt-PT"/>
              </w:rPr>
              <w:t>Fluxo de Exceção</w:t>
            </w:r>
            <w:bookmarkEnd w:id="230"/>
            <w:bookmarkEnd w:id="231"/>
            <w:bookmarkEnd w:id="232"/>
          </w:p>
          <w:p w14:paraId="6CFBDACA"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w:t>
            </w:r>
          </w:p>
          <w:p w14:paraId="150578C9"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p>
        </w:tc>
      </w:tr>
      <w:tr w:rsidR="00B44D7B" w:rsidRPr="00F16B9C" w14:paraId="4239B89D" w14:textId="77777777" w:rsidTr="009204F9">
        <w:trPr>
          <w:trHeight w:val="907"/>
        </w:trPr>
        <w:tc>
          <w:tcPr>
            <w:tcW w:w="9736" w:type="dxa"/>
          </w:tcPr>
          <w:p w14:paraId="6BBCADC4"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33" w:name="_Toc119333591"/>
            <w:bookmarkStart w:id="234" w:name="_Toc119334473"/>
            <w:bookmarkStart w:id="235" w:name="_Toc119849963"/>
            <w:r w:rsidRPr="00F16B9C">
              <w:rPr>
                <w:rFonts w:ascii="Times New Roman" w:hAnsi="Times New Roman" w:cs="Times New Roman"/>
                <w:bCs/>
                <w:sz w:val="24"/>
                <w:szCs w:val="24"/>
              </w:rPr>
              <w:t>PÓS CONDIÇÕES</w:t>
            </w:r>
            <w:bookmarkEnd w:id="233"/>
            <w:bookmarkEnd w:id="234"/>
            <w:bookmarkEnd w:id="235"/>
          </w:p>
          <w:p w14:paraId="40632EAA"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O serviço registrado aparecerá nos resultados de busca e outros registros vinculados a ele, e estará disponível para solicitação.</w:t>
            </w:r>
          </w:p>
          <w:p w14:paraId="38021057"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p>
        </w:tc>
      </w:tr>
      <w:tr w:rsidR="00B44D7B" w:rsidRPr="00F16B9C" w14:paraId="58066AD1" w14:textId="77777777" w:rsidTr="009204F9">
        <w:trPr>
          <w:trHeight w:val="614"/>
        </w:trPr>
        <w:tc>
          <w:tcPr>
            <w:tcW w:w="9736" w:type="dxa"/>
          </w:tcPr>
          <w:p w14:paraId="3B6C452A"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36" w:name="_Toc119333592"/>
            <w:bookmarkStart w:id="237" w:name="_Toc119334474"/>
            <w:bookmarkStart w:id="238" w:name="_Toc119849964"/>
            <w:r w:rsidRPr="00F16B9C">
              <w:rPr>
                <w:rFonts w:ascii="Times New Roman" w:hAnsi="Times New Roman" w:cs="Times New Roman"/>
                <w:bCs/>
                <w:sz w:val="24"/>
                <w:szCs w:val="24"/>
              </w:rPr>
              <w:t>PONTOS DE EXTENSÃO</w:t>
            </w:r>
            <w:bookmarkEnd w:id="236"/>
            <w:bookmarkEnd w:id="237"/>
            <w:bookmarkEnd w:id="238"/>
          </w:p>
          <w:p w14:paraId="43A625D6" w14:textId="77777777" w:rsidR="00B44D7B" w:rsidRPr="00F16B9C" w:rsidRDefault="00B44D7B" w:rsidP="008813B3">
            <w:pPr>
              <w:tabs>
                <w:tab w:val="left" w:pos="1848"/>
              </w:tabs>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Consultar Serviço.</w:t>
            </w:r>
          </w:p>
        </w:tc>
      </w:tr>
      <w:tr w:rsidR="00B44D7B" w:rsidRPr="00F16B9C" w14:paraId="4413F909" w14:textId="77777777" w:rsidTr="009204F9">
        <w:trPr>
          <w:trHeight w:val="635"/>
        </w:trPr>
        <w:tc>
          <w:tcPr>
            <w:tcW w:w="9736" w:type="dxa"/>
          </w:tcPr>
          <w:p w14:paraId="093CB93C"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39" w:name="_Toc119333593"/>
            <w:bookmarkStart w:id="240" w:name="_Toc119334475"/>
            <w:bookmarkStart w:id="241" w:name="_Toc119849965"/>
            <w:r w:rsidRPr="00F16B9C">
              <w:rPr>
                <w:rFonts w:ascii="Times New Roman" w:hAnsi="Times New Roman" w:cs="Times New Roman"/>
                <w:bCs/>
                <w:sz w:val="24"/>
                <w:szCs w:val="24"/>
              </w:rPr>
              <w:lastRenderedPageBreak/>
              <w:t>PONTOS DE INCLUSÃO</w:t>
            </w:r>
            <w:bookmarkEnd w:id="239"/>
            <w:bookmarkEnd w:id="240"/>
            <w:bookmarkEnd w:id="241"/>
          </w:p>
          <w:p w14:paraId="799AD616"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w:t>
            </w:r>
          </w:p>
        </w:tc>
      </w:tr>
      <w:tr w:rsidR="00B44D7B" w:rsidRPr="00F16B9C" w14:paraId="7B0793EC" w14:textId="77777777" w:rsidTr="009204F9">
        <w:trPr>
          <w:trHeight w:val="872"/>
        </w:trPr>
        <w:tc>
          <w:tcPr>
            <w:tcW w:w="9736" w:type="dxa"/>
          </w:tcPr>
          <w:p w14:paraId="4D45AF9A"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42" w:name="_Toc119333594"/>
            <w:bookmarkStart w:id="243" w:name="_Toc119334476"/>
            <w:bookmarkStart w:id="244" w:name="_Toc119849966"/>
            <w:r w:rsidRPr="00F16B9C">
              <w:rPr>
                <w:rFonts w:ascii="Times New Roman" w:hAnsi="Times New Roman" w:cs="Times New Roman"/>
                <w:bCs/>
                <w:sz w:val="24"/>
                <w:szCs w:val="24"/>
              </w:rPr>
              <w:t>OBSERVAÇÕES</w:t>
            </w:r>
            <w:bookmarkEnd w:id="242"/>
            <w:bookmarkEnd w:id="243"/>
            <w:bookmarkEnd w:id="244"/>
          </w:p>
          <w:p w14:paraId="056E7EEA"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No processo de exclusão, o CSID avisa caso este Serviço esteja vinculado a alguma Solicitação.</w:t>
            </w:r>
            <w:r w:rsidRPr="00F16B9C">
              <w:rPr>
                <w:rFonts w:ascii="Times New Roman" w:hAnsi="Times New Roman" w:cs="Times New Roman"/>
                <w:bCs/>
                <w:sz w:val="24"/>
                <w:szCs w:val="24"/>
              </w:rPr>
              <w:t xml:space="preserve"> Serviços já utilizados em solicitações anteriormente, se excluídos, não serão identificados.</w:t>
            </w:r>
          </w:p>
        </w:tc>
      </w:tr>
    </w:tbl>
    <w:p w14:paraId="6CC2B86C" w14:textId="77777777" w:rsidR="00B44D7B" w:rsidRPr="00F16B9C" w:rsidRDefault="00B44D7B" w:rsidP="00F16B9C">
      <w:pPr>
        <w:contextualSpacing/>
        <w:mirrorIndents/>
        <w:rPr>
          <w:rFonts w:ascii="Times New Roman" w:hAnsi="Times New Roman" w:cs="Times New Roman"/>
          <w:sz w:val="24"/>
          <w:szCs w:val="24"/>
        </w:rPr>
      </w:pPr>
    </w:p>
    <w:p w14:paraId="0529F276" w14:textId="6DD96597" w:rsidR="00B44D7B" w:rsidRPr="00F16B9C" w:rsidRDefault="008813B3" w:rsidP="00F16B9C">
      <w:pPr>
        <w:contextualSpacing/>
        <w:mirrorIndents/>
        <w:rPr>
          <w:rFonts w:ascii="Times New Roman" w:hAnsi="Times New Roman" w:cs="Times New Roman"/>
          <w:color w:val="000000" w:themeColor="text1"/>
          <w:sz w:val="24"/>
          <w:szCs w:val="24"/>
          <w:lang w:val="pt-PT"/>
        </w:rPr>
      </w:pPr>
      <w:r w:rsidRPr="00F16B9C">
        <w:rPr>
          <w:rFonts w:ascii="Times New Roman" w:hAnsi="Times New Roman" w:cs="Times New Roman"/>
          <w:noProof/>
          <w:sz w:val="24"/>
          <w:szCs w:val="24"/>
        </w:rPr>
        <w:drawing>
          <wp:anchor distT="0" distB="0" distL="114300" distR="114300" simplePos="0" relativeHeight="251678720" behindDoc="0" locked="0" layoutInCell="1" allowOverlap="1" wp14:anchorId="2CAFE3EC" wp14:editId="74519417">
            <wp:simplePos x="0" y="0"/>
            <wp:positionH relativeFrom="column">
              <wp:posOffset>47625</wp:posOffset>
            </wp:positionH>
            <wp:positionV relativeFrom="paragraph">
              <wp:posOffset>260985</wp:posOffset>
            </wp:positionV>
            <wp:extent cx="5760085" cy="3960495"/>
            <wp:effectExtent l="0" t="0" r="0" b="1905"/>
            <wp:wrapSquare wrapText="bothSides"/>
            <wp:docPr id="18"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Diagrama&#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5760085" cy="3960495"/>
                    </a:xfrm>
                    <a:prstGeom prst="rect">
                      <a:avLst/>
                    </a:prstGeom>
                  </pic:spPr>
                </pic:pic>
              </a:graphicData>
            </a:graphic>
          </wp:anchor>
        </w:drawing>
      </w:r>
    </w:p>
    <w:p w14:paraId="354749A6" w14:textId="37525D7D" w:rsidR="00B44D7B" w:rsidRPr="00F16B9C" w:rsidRDefault="00B44D7B" w:rsidP="00F16B9C">
      <w:pPr>
        <w:keepNext/>
        <w:contextualSpacing/>
        <w:mirrorIndents/>
        <w:rPr>
          <w:rFonts w:ascii="Times New Roman" w:hAnsi="Times New Roman" w:cs="Times New Roman"/>
          <w:sz w:val="24"/>
          <w:szCs w:val="24"/>
        </w:rPr>
      </w:pPr>
    </w:p>
    <w:p w14:paraId="0AE1224D" w14:textId="77777777" w:rsidR="00B44D7B" w:rsidRPr="008813B3" w:rsidRDefault="00B44D7B" w:rsidP="00F16B9C">
      <w:pPr>
        <w:pStyle w:val="Legenda"/>
        <w:spacing w:after="0" w:line="360" w:lineRule="auto"/>
        <w:contextualSpacing/>
        <w:mirrorIndents/>
        <w:rPr>
          <w:rFonts w:ascii="Times New Roman" w:hAnsi="Times New Roman" w:cs="Times New Roman"/>
          <w:sz w:val="20"/>
          <w:szCs w:val="20"/>
        </w:rPr>
      </w:pPr>
      <w:bookmarkStart w:id="245" w:name="_Toc120825412"/>
      <w:r w:rsidRPr="008813B3">
        <w:rPr>
          <w:rFonts w:ascii="Times New Roman" w:hAnsi="Times New Roman" w:cs="Times New Roman"/>
          <w:sz w:val="20"/>
          <w:szCs w:val="20"/>
        </w:rPr>
        <w:t xml:space="preserve">UC </w:t>
      </w:r>
      <w:r w:rsidRPr="008813B3">
        <w:rPr>
          <w:rFonts w:ascii="Times New Roman" w:hAnsi="Times New Roman" w:cs="Times New Roman"/>
          <w:sz w:val="20"/>
          <w:szCs w:val="20"/>
        </w:rPr>
        <w:fldChar w:fldCharType="begin"/>
      </w:r>
      <w:r w:rsidRPr="008813B3">
        <w:rPr>
          <w:rFonts w:ascii="Times New Roman" w:hAnsi="Times New Roman" w:cs="Times New Roman"/>
          <w:sz w:val="20"/>
          <w:szCs w:val="20"/>
        </w:rPr>
        <w:instrText xml:space="preserve"> SEQ UC \* ARABIC </w:instrText>
      </w:r>
      <w:r w:rsidRPr="008813B3">
        <w:rPr>
          <w:rFonts w:ascii="Times New Roman" w:hAnsi="Times New Roman" w:cs="Times New Roman"/>
          <w:sz w:val="20"/>
          <w:szCs w:val="20"/>
        </w:rPr>
        <w:fldChar w:fldCharType="separate"/>
      </w:r>
      <w:r w:rsidRPr="008813B3">
        <w:rPr>
          <w:rFonts w:ascii="Times New Roman" w:hAnsi="Times New Roman" w:cs="Times New Roman"/>
          <w:noProof/>
          <w:sz w:val="20"/>
          <w:szCs w:val="20"/>
        </w:rPr>
        <w:t>5</w:t>
      </w:r>
      <w:r w:rsidRPr="008813B3">
        <w:rPr>
          <w:rFonts w:ascii="Times New Roman" w:hAnsi="Times New Roman" w:cs="Times New Roman"/>
          <w:noProof/>
          <w:sz w:val="20"/>
          <w:szCs w:val="20"/>
        </w:rPr>
        <w:fldChar w:fldCharType="end"/>
      </w:r>
      <w:r w:rsidRPr="008813B3">
        <w:rPr>
          <w:rFonts w:ascii="Times New Roman" w:hAnsi="Times New Roman" w:cs="Times New Roman"/>
          <w:sz w:val="20"/>
          <w:szCs w:val="20"/>
        </w:rPr>
        <w:t xml:space="preserve"> Cadastrar Serviços</w:t>
      </w:r>
      <w:bookmarkEnd w:id="245"/>
      <w:r w:rsidRPr="008813B3">
        <w:rPr>
          <w:rFonts w:ascii="Times New Roman" w:hAnsi="Times New Roman" w:cs="Times New Roman"/>
          <w:sz w:val="20"/>
          <w:szCs w:val="20"/>
        </w:rPr>
        <w:br w:type="page"/>
      </w:r>
    </w:p>
    <w:p w14:paraId="79ED91E7"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246" w:name="_Toc120825311"/>
      <w:r w:rsidRPr="00F16B9C">
        <w:rPr>
          <w:rFonts w:ascii="Times New Roman" w:hAnsi="Times New Roman" w:cs="Times New Roman"/>
          <w:sz w:val="24"/>
          <w:szCs w:val="24"/>
        </w:rPr>
        <w:lastRenderedPageBreak/>
        <w:t>Cadastrar Equipamentos</w:t>
      </w:r>
      <w:bookmarkEnd w:id="246"/>
    </w:p>
    <w:tbl>
      <w:tblPr>
        <w:tblStyle w:val="Tabelacomgrade"/>
        <w:tblW w:w="0" w:type="auto"/>
        <w:tblLook w:val="04A0" w:firstRow="1" w:lastRow="0" w:firstColumn="1" w:lastColumn="0" w:noHBand="0" w:noVBand="1"/>
      </w:tblPr>
      <w:tblGrid>
        <w:gridCol w:w="9061"/>
      </w:tblGrid>
      <w:tr w:rsidR="00B44D7B" w:rsidRPr="00F16B9C" w14:paraId="57A2C142" w14:textId="77777777" w:rsidTr="009204F9">
        <w:trPr>
          <w:trHeight w:val="140"/>
        </w:trPr>
        <w:tc>
          <w:tcPr>
            <w:tcW w:w="9736" w:type="dxa"/>
          </w:tcPr>
          <w:p w14:paraId="2A033205"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47" w:name="_Toc119333596"/>
            <w:bookmarkStart w:id="248" w:name="_Toc119334478"/>
            <w:bookmarkStart w:id="249" w:name="_Toc119849968"/>
            <w:r w:rsidRPr="00F16B9C">
              <w:rPr>
                <w:rFonts w:ascii="Times New Roman" w:hAnsi="Times New Roman" w:cs="Times New Roman"/>
                <w:bCs/>
                <w:sz w:val="24"/>
                <w:szCs w:val="24"/>
              </w:rPr>
              <w:t>UC005 – CADASTRAR EQUIPAMENTOS</w:t>
            </w:r>
            <w:bookmarkEnd w:id="247"/>
            <w:bookmarkEnd w:id="248"/>
            <w:bookmarkEnd w:id="249"/>
          </w:p>
        </w:tc>
      </w:tr>
      <w:tr w:rsidR="00B44D7B" w:rsidRPr="00F16B9C" w14:paraId="6F244764" w14:textId="77777777" w:rsidTr="009204F9">
        <w:trPr>
          <w:trHeight w:val="140"/>
        </w:trPr>
        <w:tc>
          <w:tcPr>
            <w:tcW w:w="9736" w:type="dxa"/>
          </w:tcPr>
          <w:p w14:paraId="19DCD9D8"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50" w:name="_Toc119333597"/>
            <w:bookmarkStart w:id="251" w:name="_Toc119334479"/>
            <w:bookmarkStart w:id="252" w:name="_Toc119849969"/>
            <w:r w:rsidRPr="00F16B9C">
              <w:rPr>
                <w:rFonts w:ascii="Times New Roman" w:hAnsi="Times New Roman" w:cs="Times New Roman"/>
                <w:bCs/>
                <w:sz w:val="24"/>
                <w:szCs w:val="24"/>
              </w:rPr>
              <w:t>DESCRIÇÃO DO CASO DE USO</w:t>
            </w:r>
            <w:bookmarkEnd w:id="250"/>
            <w:bookmarkEnd w:id="251"/>
            <w:bookmarkEnd w:id="252"/>
          </w:p>
          <w:p w14:paraId="489DF747"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O Sistema deverá excluir consultar e cadastrar Equipamentos com ID, Nome e Quantidade.</w:t>
            </w:r>
          </w:p>
        </w:tc>
      </w:tr>
      <w:tr w:rsidR="00B44D7B" w:rsidRPr="00F16B9C" w14:paraId="1D637E95" w14:textId="77777777" w:rsidTr="009204F9">
        <w:trPr>
          <w:trHeight w:val="140"/>
        </w:trPr>
        <w:tc>
          <w:tcPr>
            <w:tcW w:w="9736" w:type="dxa"/>
          </w:tcPr>
          <w:p w14:paraId="5DD3B70B"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DOCUMENTOS RELACIONADOS</w:t>
            </w:r>
          </w:p>
          <w:p w14:paraId="1E221A9B"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w:t>
            </w:r>
          </w:p>
        </w:tc>
      </w:tr>
      <w:tr w:rsidR="00B44D7B" w:rsidRPr="00F16B9C" w14:paraId="3622E5DD" w14:textId="77777777" w:rsidTr="009204F9">
        <w:trPr>
          <w:trHeight w:val="614"/>
        </w:trPr>
        <w:tc>
          <w:tcPr>
            <w:tcW w:w="9736" w:type="dxa"/>
          </w:tcPr>
          <w:p w14:paraId="0CFBDE8B"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53" w:name="_Toc119333598"/>
            <w:bookmarkStart w:id="254" w:name="_Toc119334480"/>
            <w:bookmarkStart w:id="255" w:name="_Toc119849970"/>
            <w:r w:rsidRPr="00F16B9C">
              <w:rPr>
                <w:rFonts w:ascii="Times New Roman" w:hAnsi="Times New Roman" w:cs="Times New Roman"/>
                <w:bCs/>
                <w:sz w:val="24"/>
                <w:szCs w:val="24"/>
              </w:rPr>
              <w:t>ATORES</w:t>
            </w:r>
            <w:bookmarkEnd w:id="253"/>
            <w:bookmarkEnd w:id="254"/>
            <w:bookmarkEnd w:id="255"/>
          </w:p>
          <w:p w14:paraId="359527C1"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Administradores, Técnicos e Comandantes.</w:t>
            </w:r>
          </w:p>
        </w:tc>
      </w:tr>
      <w:tr w:rsidR="00B44D7B" w:rsidRPr="00F16B9C" w14:paraId="5218326E" w14:textId="77777777" w:rsidTr="009204F9">
        <w:trPr>
          <w:trHeight w:val="600"/>
        </w:trPr>
        <w:tc>
          <w:tcPr>
            <w:tcW w:w="9736" w:type="dxa"/>
          </w:tcPr>
          <w:p w14:paraId="73D92573"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56" w:name="_Toc119333599"/>
            <w:bookmarkStart w:id="257" w:name="_Toc119334481"/>
            <w:bookmarkStart w:id="258" w:name="_Toc119849971"/>
            <w:r w:rsidRPr="00F16B9C">
              <w:rPr>
                <w:rFonts w:ascii="Times New Roman" w:hAnsi="Times New Roman" w:cs="Times New Roman"/>
                <w:bCs/>
                <w:sz w:val="24"/>
                <w:szCs w:val="24"/>
              </w:rPr>
              <w:t>PRÉ-CONDIÇÕES</w:t>
            </w:r>
            <w:bookmarkEnd w:id="256"/>
            <w:bookmarkEnd w:id="257"/>
            <w:bookmarkEnd w:id="258"/>
          </w:p>
          <w:p w14:paraId="6C7EA8A2"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color w:val="595959" w:themeColor="text1" w:themeTint="A6"/>
                <w:sz w:val="24"/>
                <w:szCs w:val="24"/>
              </w:rPr>
              <w:t>O Usuário envolvido deve estar logado no Sistema.</w:t>
            </w:r>
          </w:p>
        </w:tc>
      </w:tr>
      <w:tr w:rsidR="00B44D7B" w:rsidRPr="00F16B9C" w14:paraId="34099B4A" w14:textId="77777777" w:rsidTr="009204F9">
        <w:trPr>
          <w:trHeight w:val="3439"/>
        </w:trPr>
        <w:tc>
          <w:tcPr>
            <w:tcW w:w="9736" w:type="dxa"/>
          </w:tcPr>
          <w:p w14:paraId="05538F3D"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59" w:name="_Toc119333600"/>
            <w:bookmarkStart w:id="260" w:name="_Toc119334482"/>
            <w:bookmarkStart w:id="261" w:name="_Toc119849972"/>
            <w:r w:rsidRPr="00F16B9C">
              <w:rPr>
                <w:rFonts w:ascii="Times New Roman" w:hAnsi="Times New Roman" w:cs="Times New Roman"/>
                <w:bCs/>
                <w:sz w:val="24"/>
                <w:szCs w:val="24"/>
              </w:rPr>
              <w:t>FLUXOS DE EVENTOS</w:t>
            </w:r>
            <w:bookmarkEnd w:id="259"/>
            <w:bookmarkEnd w:id="260"/>
            <w:bookmarkEnd w:id="261"/>
          </w:p>
          <w:p w14:paraId="71AAD280"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p>
          <w:p w14:paraId="415A734F" w14:textId="77777777" w:rsidR="00B44D7B" w:rsidRPr="00F16B9C" w:rsidRDefault="00B44D7B" w:rsidP="008813B3">
            <w:pPr>
              <w:spacing w:line="360" w:lineRule="auto"/>
              <w:contextualSpacing/>
              <w:mirrorIndents/>
              <w:jc w:val="left"/>
              <w:rPr>
                <w:rFonts w:ascii="Times New Roman" w:hAnsi="Times New Roman" w:cs="Times New Roman"/>
                <w:sz w:val="24"/>
                <w:szCs w:val="24"/>
                <w:lang w:val="pt-PT"/>
              </w:rPr>
            </w:pPr>
            <w:bookmarkStart w:id="262" w:name="_Toc119333601"/>
            <w:bookmarkStart w:id="263" w:name="_Toc119334483"/>
            <w:bookmarkStart w:id="264" w:name="_Toc119849973"/>
            <w:r w:rsidRPr="00F16B9C">
              <w:rPr>
                <w:rFonts w:ascii="Times New Roman" w:hAnsi="Times New Roman" w:cs="Times New Roman"/>
                <w:sz w:val="24"/>
                <w:szCs w:val="24"/>
                <w:lang w:val="pt-PT"/>
              </w:rPr>
              <w:t>Fluxo Básico</w:t>
            </w:r>
            <w:bookmarkEnd w:id="262"/>
            <w:bookmarkEnd w:id="263"/>
            <w:bookmarkEnd w:id="264"/>
          </w:p>
          <w:p w14:paraId="46066C73"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Administrador abre a interface de Cadastro de Equipamento.</w:t>
            </w:r>
          </w:p>
          <w:p w14:paraId="7F7B4DF1"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Preenche os campos ID, Nome e Quantidade.</w:t>
            </w:r>
          </w:p>
          <w:p w14:paraId="386A1268"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Equipamentos com dados compativeis são exibidos no processo.</w:t>
            </w:r>
          </w:p>
          <w:p w14:paraId="5851035C"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Administrador cadastra ou exclui o novo equipamento com estas informações.</w:t>
            </w:r>
          </w:p>
          <w:p w14:paraId="36FAC99F" w14:textId="77777777" w:rsidR="00B44D7B" w:rsidRPr="00F16B9C" w:rsidRDefault="00B44D7B" w:rsidP="008813B3">
            <w:pPr>
              <w:spacing w:line="360" w:lineRule="auto"/>
              <w:contextualSpacing/>
              <w:mirrorIndents/>
              <w:jc w:val="left"/>
              <w:rPr>
                <w:rFonts w:ascii="Times New Roman" w:hAnsi="Times New Roman" w:cs="Times New Roman"/>
                <w:sz w:val="24"/>
                <w:szCs w:val="24"/>
                <w:lang w:val="pt-PT"/>
              </w:rPr>
            </w:pPr>
            <w:bookmarkStart w:id="265" w:name="_Toc119333602"/>
            <w:bookmarkStart w:id="266" w:name="_Toc119334484"/>
            <w:bookmarkStart w:id="267" w:name="_Toc119849974"/>
            <w:r w:rsidRPr="00F16B9C">
              <w:rPr>
                <w:rFonts w:ascii="Times New Roman" w:hAnsi="Times New Roman" w:cs="Times New Roman"/>
                <w:sz w:val="24"/>
                <w:szCs w:val="24"/>
                <w:lang w:val="pt-PT"/>
              </w:rPr>
              <w:t>Fluxo Alternativo</w:t>
            </w:r>
            <w:bookmarkEnd w:id="265"/>
            <w:bookmarkEnd w:id="266"/>
            <w:bookmarkEnd w:id="267"/>
          </w:p>
          <w:p w14:paraId="4E15B380"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Técnico ou Comandante abre a interface de Cadastro de Equipamento.</w:t>
            </w:r>
          </w:p>
          <w:p w14:paraId="31940E11"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Preenche os campos ID, Nome e Quantidade.</w:t>
            </w:r>
          </w:p>
          <w:p w14:paraId="17EC707B"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Equipamentos com dados compativeis são exibidos no processo.</w:t>
            </w:r>
          </w:p>
          <w:p w14:paraId="64A3CB0A" w14:textId="77777777" w:rsidR="00B44D7B" w:rsidRPr="00F16B9C" w:rsidRDefault="00B44D7B" w:rsidP="008813B3">
            <w:pPr>
              <w:spacing w:line="360" w:lineRule="auto"/>
              <w:contextualSpacing/>
              <w:mirrorIndents/>
              <w:jc w:val="left"/>
              <w:rPr>
                <w:rFonts w:ascii="Times New Roman" w:hAnsi="Times New Roman" w:cs="Times New Roman"/>
                <w:sz w:val="24"/>
                <w:szCs w:val="24"/>
                <w:lang w:val="pt-PT"/>
              </w:rPr>
            </w:pPr>
            <w:bookmarkStart w:id="268" w:name="_Toc119333603"/>
            <w:bookmarkStart w:id="269" w:name="_Toc119334485"/>
            <w:bookmarkStart w:id="270" w:name="_Toc119849975"/>
            <w:r w:rsidRPr="00F16B9C">
              <w:rPr>
                <w:rFonts w:ascii="Times New Roman" w:hAnsi="Times New Roman" w:cs="Times New Roman"/>
                <w:sz w:val="24"/>
                <w:szCs w:val="24"/>
                <w:lang w:val="pt-PT"/>
              </w:rPr>
              <w:t>Fluxo de Exceção</w:t>
            </w:r>
            <w:bookmarkEnd w:id="268"/>
            <w:bookmarkEnd w:id="269"/>
            <w:bookmarkEnd w:id="270"/>
          </w:p>
          <w:p w14:paraId="7AB12CD9" w14:textId="77777777" w:rsidR="00B44D7B" w:rsidRPr="00F16B9C" w:rsidRDefault="00B44D7B" w:rsidP="008813B3">
            <w:pPr>
              <w:spacing w:line="360" w:lineRule="auto"/>
              <w:contextualSpacing/>
              <w:mirrorIndents/>
              <w:jc w:val="left"/>
              <w:rPr>
                <w:rFonts w:ascii="Times New Roman" w:hAnsi="Times New Roman" w:cs="Times New Roman"/>
                <w:bCs/>
                <w:color w:val="000000" w:themeColor="text1"/>
                <w:sz w:val="24"/>
                <w:szCs w:val="24"/>
                <w:lang w:val="pt-PT"/>
              </w:rPr>
            </w:pPr>
            <w:r w:rsidRPr="00F16B9C">
              <w:rPr>
                <w:rFonts w:ascii="Times New Roman" w:hAnsi="Times New Roman" w:cs="Times New Roman"/>
                <w:bCs/>
                <w:color w:val="000000" w:themeColor="text1"/>
                <w:sz w:val="24"/>
                <w:szCs w:val="24"/>
                <w:lang w:val="pt-PT"/>
              </w:rPr>
              <w:t>-</w:t>
            </w:r>
          </w:p>
          <w:p w14:paraId="7A128873"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p>
        </w:tc>
      </w:tr>
      <w:tr w:rsidR="00B44D7B" w:rsidRPr="00F16B9C" w14:paraId="047DA4C3" w14:textId="77777777" w:rsidTr="009204F9">
        <w:trPr>
          <w:trHeight w:val="907"/>
        </w:trPr>
        <w:tc>
          <w:tcPr>
            <w:tcW w:w="9736" w:type="dxa"/>
          </w:tcPr>
          <w:p w14:paraId="6F9734EE"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71" w:name="_Toc119333604"/>
            <w:bookmarkStart w:id="272" w:name="_Toc119334486"/>
            <w:bookmarkStart w:id="273" w:name="_Toc119849976"/>
            <w:r w:rsidRPr="00F16B9C">
              <w:rPr>
                <w:rFonts w:ascii="Times New Roman" w:hAnsi="Times New Roman" w:cs="Times New Roman"/>
                <w:bCs/>
                <w:sz w:val="24"/>
                <w:szCs w:val="24"/>
              </w:rPr>
              <w:t>PÓS CONDIÇÕES</w:t>
            </w:r>
            <w:bookmarkEnd w:id="271"/>
            <w:bookmarkEnd w:id="272"/>
            <w:bookmarkEnd w:id="273"/>
          </w:p>
          <w:p w14:paraId="16D68081"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O Equipamento registrado aparecerá nos resultados de busca e outros registros vinculados a ele, e ficará disponível para solicitação.</w:t>
            </w:r>
          </w:p>
          <w:p w14:paraId="3E0C9A06"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p>
        </w:tc>
      </w:tr>
      <w:tr w:rsidR="00B44D7B" w:rsidRPr="00F16B9C" w14:paraId="4E1129CF" w14:textId="77777777" w:rsidTr="009204F9">
        <w:trPr>
          <w:trHeight w:val="614"/>
        </w:trPr>
        <w:tc>
          <w:tcPr>
            <w:tcW w:w="9736" w:type="dxa"/>
          </w:tcPr>
          <w:p w14:paraId="63267261"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74" w:name="_Toc119333605"/>
            <w:bookmarkStart w:id="275" w:name="_Toc119334487"/>
            <w:bookmarkStart w:id="276" w:name="_Toc119849977"/>
            <w:r w:rsidRPr="00F16B9C">
              <w:rPr>
                <w:rFonts w:ascii="Times New Roman" w:hAnsi="Times New Roman" w:cs="Times New Roman"/>
                <w:bCs/>
                <w:sz w:val="24"/>
                <w:szCs w:val="24"/>
              </w:rPr>
              <w:t>PONTOS DE EXTENSÃO</w:t>
            </w:r>
            <w:bookmarkEnd w:id="274"/>
            <w:bookmarkEnd w:id="275"/>
            <w:bookmarkEnd w:id="276"/>
          </w:p>
          <w:p w14:paraId="54FECD27"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Consultar Equipamento.</w:t>
            </w:r>
          </w:p>
        </w:tc>
      </w:tr>
      <w:tr w:rsidR="00B44D7B" w:rsidRPr="00F16B9C" w14:paraId="1BFD9F66" w14:textId="77777777" w:rsidTr="009204F9">
        <w:trPr>
          <w:trHeight w:val="635"/>
        </w:trPr>
        <w:tc>
          <w:tcPr>
            <w:tcW w:w="9736" w:type="dxa"/>
          </w:tcPr>
          <w:p w14:paraId="037DBF79"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77" w:name="_Toc119333606"/>
            <w:bookmarkStart w:id="278" w:name="_Toc119334488"/>
            <w:bookmarkStart w:id="279" w:name="_Toc119849978"/>
            <w:r w:rsidRPr="00F16B9C">
              <w:rPr>
                <w:rFonts w:ascii="Times New Roman" w:hAnsi="Times New Roman" w:cs="Times New Roman"/>
                <w:bCs/>
                <w:sz w:val="24"/>
                <w:szCs w:val="24"/>
              </w:rPr>
              <w:t>PONTOS DE INCLUSÃO</w:t>
            </w:r>
            <w:bookmarkEnd w:id="277"/>
            <w:bookmarkEnd w:id="278"/>
            <w:bookmarkEnd w:id="279"/>
          </w:p>
          <w:p w14:paraId="0A272D32"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w:t>
            </w:r>
          </w:p>
        </w:tc>
      </w:tr>
      <w:tr w:rsidR="00B44D7B" w:rsidRPr="00F16B9C" w14:paraId="2FA9439E" w14:textId="77777777" w:rsidTr="009204F9">
        <w:trPr>
          <w:trHeight w:val="872"/>
        </w:trPr>
        <w:tc>
          <w:tcPr>
            <w:tcW w:w="9736" w:type="dxa"/>
          </w:tcPr>
          <w:p w14:paraId="6BD8C36D"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80" w:name="_Toc119333607"/>
            <w:bookmarkStart w:id="281" w:name="_Toc119334489"/>
            <w:bookmarkStart w:id="282" w:name="_Toc119849979"/>
            <w:r w:rsidRPr="00F16B9C">
              <w:rPr>
                <w:rFonts w:ascii="Times New Roman" w:hAnsi="Times New Roman" w:cs="Times New Roman"/>
                <w:bCs/>
                <w:sz w:val="24"/>
                <w:szCs w:val="24"/>
              </w:rPr>
              <w:lastRenderedPageBreak/>
              <w:t>OBSERVAÇÕES</w:t>
            </w:r>
            <w:bookmarkEnd w:id="280"/>
            <w:bookmarkEnd w:id="281"/>
            <w:bookmarkEnd w:id="282"/>
          </w:p>
          <w:p w14:paraId="75CE0F5A" w14:textId="77777777" w:rsidR="00B44D7B" w:rsidRPr="00F16B9C" w:rsidRDefault="00B44D7B" w:rsidP="008813B3">
            <w:pPr>
              <w:spacing w:line="360" w:lineRule="auto"/>
              <w:contextualSpacing/>
              <w:mirrorIndents/>
              <w:jc w:val="left"/>
              <w:rPr>
                <w:rFonts w:ascii="Times New Roman" w:hAnsi="Times New Roman" w:cs="Times New Roman"/>
                <w:bCs/>
                <w:color w:val="000000" w:themeColor="text1"/>
                <w:sz w:val="24"/>
                <w:szCs w:val="24"/>
                <w:lang w:val="pt-PT"/>
              </w:rPr>
            </w:pPr>
            <w:r w:rsidRPr="00F16B9C">
              <w:rPr>
                <w:rFonts w:ascii="Times New Roman" w:hAnsi="Times New Roman" w:cs="Times New Roman"/>
                <w:bCs/>
                <w:sz w:val="24"/>
                <w:szCs w:val="24"/>
                <w:lang w:val="pt-PT"/>
              </w:rPr>
              <w:t>No processo de exclusão, o CSID avisa caso este Equipamento esteja vinculado a alguma Solicitação.</w:t>
            </w:r>
          </w:p>
          <w:p w14:paraId="7D2FD91E"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p>
        </w:tc>
      </w:tr>
    </w:tbl>
    <w:p w14:paraId="0B93D7A6" w14:textId="77777777" w:rsidR="00B44D7B" w:rsidRPr="00F16B9C" w:rsidRDefault="00B44D7B" w:rsidP="00F16B9C">
      <w:pPr>
        <w:contextualSpacing/>
        <w:mirrorIndents/>
        <w:rPr>
          <w:rFonts w:ascii="Times New Roman" w:hAnsi="Times New Roman" w:cs="Times New Roman"/>
          <w:sz w:val="24"/>
          <w:szCs w:val="24"/>
        </w:rPr>
      </w:pPr>
    </w:p>
    <w:p w14:paraId="41C4A736" w14:textId="77777777" w:rsidR="00B44D7B" w:rsidRPr="00F16B9C" w:rsidRDefault="00B44D7B" w:rsidP="00F16B9C">
      <w:pPr>
        <w:contextualSpacing/>
        <w:mirrorIndents/>
        <w:rPr>
          <w:rFonts w:ascii="Times New Roman" w:hAnsi="Times New Roman" w:cs="Times New Roman"/>
          <w:color w:val="000000" w:themeColor="text1"/>
          <w:sz w:val="24"/>
          <w:szCs w:val="24"/>
          <w:lang w:val="pt-PT"/>
        </w:rPr>
      </w:pPr>
    </w:p>
    <w:p w14:paraId="304FAD64"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71337290" wp14:editId="5DBEFA51">
            <wp:extent cx="4519705" cy="2807160"/>
            <wp:effectExtent l="0" t="0" r="0" b="0"/>
            <wp:docPr id="20" name="Imagem 2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Diagrama&#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519705" cy="2807160"/>
                    </a:xfrm>
                    <a:prstGeom prst="rect">
                      <a:avLst/>
                    </a:prstGeom>
                  </pic:spPr>
                </pic:pic>
              </a:graphicData>
            </a:graphic>
          </wp:inline>
        </w:drawing>
      </w:r>
    </w:p>
    <w:p w14:paraId="7BBBA8F2" w14:textId="77777777" w:rsidR="00B44D7B" w:rsidRPr="008813B3" w:rsidRDefault="00B44D7B" w:rsidP="00F16B9C">
      <w:pPr>
        <w:pStyle w:val="Legenda"/>
        <w:spacing w:after="0" w:line="360" w:lineRule="auto"/>
        <w:contextualSpacing/>
        <w:mirrorIndents/>
        <w:rPr>
          <w:rFonts w:ascii="Times New Roman" w:hAnsi="Times New Roman" w:cs="Times New Roman"/>
          <w:sz w:val="20"/>
          <w:szCs w:val="20"/>
        </w:rPr>
      </w:pPr>
      <w:bookmarkStart w:id="283" w:name="_Toc120825413"/>
      <w:r w:rsidRPr="008813B3">
        <w:rPr>
          <w:rFonts w:ascii="Times New Roman" w:hAnsi="Times New Roman" w:cs="Times New Roman"/>
          <w:sz w:val="20"/>
          <w:szCs w:val="20"/>
        </w:rPr>
        <w:t xml:space="preserve">UC </w:t>
      </w:r>
      <w:r w:rsidRPr="008813B3">
        <w:rPr>
          <w:rFonts w:ascii="Times New Roman" w:hAnsi="Times New Roman" w:cs="Times New Roman"/>
          <w:sz w:val="20"/>
          <w:szCs w:val="20"/>
        </w:rPr>
        <w:fldChar w:fldCharType="begin"/>
      </w:r>
      <w:r w:rsidRPr="008813B3">
        <w:rPr>
          <w:rFonts w:ascii="Times New Roman" w:hAnsi="Times New Roman" w:cs="Times New Roman"/>
          <w:sz w:val="20"/>
          <w:szCs w:val="20"/>
        </w:rPr>
        <w:instrText xml:space="preserve"> SEQ UC \* ARABIC </w:instrText>
      </w:r>
      <w:r w:rsidRPr="008813B3">
        <w:rPr>
          <w:rFonts w:ascii="Times New Roman" w:hAnsi="Times New Roman" w:cs="Times New Roman"/>
          <w:sz w:val="20"/>
          <w:szCs w:val="20"/>
        </w:rPr>
        <w:fldChar w:fldCharType="separate"/>
      </w:r>
      <w:r w:rsidRPr="008813B3">
        <w:rPr>
          <w:rFonts w:ascii="Times New Roman" w:hAnsi="Times New Roman" w:cs="Times New Roman"/>
          <w:noProof/>
          <w:sz w:val="20"/>
          <w:szCs w:val="20"/>
        </w:rPr>
        <w:t>6</w:t>
      </w:r>
      <w:r w:rsidRPr="008813B3">
        <w:rPr>
          <w:rFonts w:ascii="Times New Roman" w:hAnsi="Times New Roman" w:cs="Times New Roman"/>
          <w:noProof/>
          <w:sz w:val="20"/>
          <w:szCs w:val="20"/>
        </w:rPr>
        <w:fldChar w:fldCharType="end"/>
      </w:r>
      <w:r w:rsidRPr="008813B3">
        <w:rPr>
          <w:rFonts w:ascii="Times New Roman" w:hAnsi="Times New Roman" w:cs="Times New Roman"/>
          <w:sz w:val="20"/>
          <w:szCs w:val="20"/>
        </w:rPr>
        <w:t xml:space="preserve"> Cadastrar Equipamentos</w:t>
      </w:r>
      <w:bookmarkEnd w:id="283"/>
    </w:p>
    <w:p w14:paraId="694D4106" w14:textId="77777777" w:rsidR="00B44D7B" w:rsidRPr="00F16B9C" w:rsidRDefault="00B44D7B" w:rsidP="00F16B9C">
      <w:pPr>
        <w:pStyle w:val="Legenda"/>
        <w:spacing w:after="0" w:line="360" w:lineRule="auto"/>
        <w:contextualSpacing/>
        <w:mirrorIndents/>
        <w:rPr>
          <w:rFonts w:ascii="Times New Roman" w:hAnsi="Times New Roman" w:cs="Times New Roman"/>
          <w:sz w:val="24"/>
          <w:szCs w:val="24"/>
        </w:rPr>
      </w:pPr>
    </w:p>
    <w:p w14:paraId="53C47FC9" w14:textId="77777777" w:rsidR="00B44D7B" w:rsidRPr="00F16B9C" w:rsidRDefault="00B44D7B" w:rsidP="00237540">
      <w:pPr>
        <w:pStyle w:val="PargrafodaLista"/>
        <w:numPr>
          <w:ilvl w:val="1"/>
          <w:numId w:val="43"/>
        </w:numPr>
        <w:ind w:left="0" w:firstLine="709"/>
        <w:mirrorIndents/>
        <w:jc w:val="left"/>
        <w:outlineLvl w:val="1"/>
        <w:rPr>
          <w:rFonts w:ascii="Times New Roman" w:hAnsi="Times New Roman" w:cs="Times New Roman"/>
          <w:sz w:val="24"/>
          <w:szCs w:val="24"/>
        </w:rPr>
      </w:pPr>
      <w:bookmarkStart w:id="284" w:name="_Toc120825312"/>
      <w:r w:rsidRPr="00F16B9C">
        <w:rPr>
          <w:rFonts w:ascii="Times New Roman" w:hAnsi="Times New Roman" w:cs="Times New Roman"/>
          <w:sz w:val="24"/>
          <w:szCs w:val="24"/>
        </w:rPr>
        <w:t>Casos de Uso do módulo de Solicitação</w:t>
      </w:r>
      <w:bookmarkEnd w:id="284"/>
    </w:p>
    <w:p w14:paraId="34671E7B" w14:textId="77777777" w:rsidR="00B44D7B" w:rsidRPr="00F16B9C" w:rsidRDefault="00B44D7B" w:rsidP="008813B3">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O módulo de Solicitação é o principal do CSID, aqui se cumprem as principais funções dos CSID. Os possíveis casos de uso explicam-se no diagrama geral e nos seguintes:</w:t>
      </w:r>
    </w:p>
    <w:p w14:paraId="73093411"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lastRenderedPageBreak/>
        <w:drawing>
          <wp:inline distT="0" distB="0" distL="0" distR="0" wp14:anchorId="0295E6F2" wp14:editId="4BC98C82">
            <wp:extent cx="5148507" cy="3806456"/>
            <wp:effectExtent l="0" t="0" r="0" b="3810"/>
            <wp:docPr id="14" name="Imagem 1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Diagrama&#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155792" cy="3811842"/>
                    </a:xfrm>
                    <a:prstGeom prst="rect">
                      <a:avLst/>
                    </a:prstGeom>
                    <a:noFill/>
                    <a:ln>
                      <a:noFill/>
                    </a:ln>
                  </pic:spPr>
                </pic:pic>
              </a:graphicData>
            </a:graphic>
          </wp:inline>
        </w:drawing>
      </w:r>
    </w:p>
    <w:p w14:paraId="431F52C8" w14:textId="77777777" w:rsidR="00B44D7B" w:rsidRPr="008813B3" w:rsidRDefault="00B44D7B" w:rsidP="00F16B9C">
      <w:pPr>
        <w:pStyle w:val="Legenda"/>
        <w:spacing w:after="0" w:line="360" w:lineRule="auto"/>
        <w:contextualSpacing/>
        <w:mirrorIndents/>
        <w:rPr>
          <w:rFonts w:ascii="Times New Roman" w:hAnsi="Times New Roman" w:cs="Times New Roman"/>
          <w:sz w:val="20"/>
          <w:szCs w:val="20"/>
        </w:rPr>
      </w:pPr>
      <w:bookmarkStart w:id="285" w:name="_Toc120825414"/>
      <w:r w:rsidRPr="008813B3">
        <w:rPr>
          <w:rFonts w:ascii="Times New Roman" w:hAnsi="Times New Roman" w:cs="Times New Roman"/>
          <w:sz w:val="20"/>
          <w:szCs w:val="20"/>
        </w:rPr>
        <w:t xml:space="preserve">UC </w:t>
      </w:r>
      <w:r w:rsidRPr="008813B3">
        <w:rPr>
          <w:rFonts w:ascii="Times New Roman" w:hAnsi="Times New Roman" w:cs="Times New Roman"/>
          <w:sz w:val="20"/>
          <w:szCs w:val="20"/>
        </w:rPr>
        <w:fldChar w:fldCharType="begin"/>
      </w:r>
      <w:r w:rsidRPr="008813B3">
        <w:rPr>
          <w:rFonts w:ascii="Times New Roman" w:hAnsi="Times New Roman" w:cs="Times New Roman"/>
          <w:sz w:val="20"/>
          <w:szCs w:val="20"/>
        </w:rPr>
        <w:instrText xml:space="preserve"> SEQ UC \* ARABIC </w:instrText>
      </w:r>
      <w:r w:rsidRPr="008813B3">
        <w:rPr>
          <w:rFonts w:ascii="Times New Roman" w:hAnsi="Times New Roman" w:cs="Times New Roman"/>
          <w:sz w:val="20"/>
          <w:szCs w:val="20"/>
        </w:rPr>
        <w:fldChar w:fldCharType="separate"/>
      </w:r>
      <w:r w:rsidRPr="008813B3">
        <w:rPr>
          <w:rFonts w:ascii="Times New Roman" w:hAnsi="Times New Roman" w:cs="Times New Roman"/>
          <w:noProof/>
          <w:sz w:val="20"/>
          <w:szCs w:val="20"/>
        </w:rPr>
        <w:t>7</w:t>
      </w:r>
      <w:r w:rsidRPr="008813B3">
        <w:rPr>
          <w:rFonts w:ascii="Times New Roman" w:hAnsi="Times New Roman" w:cs="Times New Roman"/>
          <w:noProof/>
          <w:sz w:val="20"/>
          <w:szCs w:val="20"/>
        </w:rPr>
        <w:fldChar w:fldCharType="end"/>
      </w:r>
      <w:r w:rsidRPr="008813B3">
        <w:rPr>
          <w:rFonts w:ascii="Times New Roman" w:hAnsi="Times New Roman" w:cs="Times New Roman"/>
          <w:sz w:val="20"/>
          <w:szCs w:val="20"/>
        </w:rPr>
        <w:t xml:space="preserve"> Diagrama Geral de Solicitação</w:t>
      </w:r>
      <w:bookmarkEnd w:id="285"/>
    </w:p>
    <w:p w14:paraId="23B79DFF" w14:textId="77777777" w:rsidR="00B44D7B" w:rsidRPr="00F16B9C" w:rsidRDefault="00B44D7B" w:rsidP="00F16B9C">
      <w:pPr>
        <w:contextualSpacing/>
        <w:mirrorIndents/>
        <w:rPr>
          <w:rFonts w:ascii="Times New Roman" w:hAnsi="Times New Roman" w:cs="Times New Roman"/>
          <w:sz w:val="24"/>
          <w:szCs w:val="24"/>
        </w:rPr>
      </w:pPr>
    </w:p>
    <w:p w14:paraId="56350339" w14:textId="77777777" w:rsidR="00B44D7B" w:rsidRPr="00F16B9C" w:rsidRDefault="00B44D7B" w:rsidP="00F16B9C">
      <w:pPr>
        <w:contextualSpacing/>
        <w:mirrorIndents/>
        <w:rPr>
          <w:rFonts w:ascii="Times New Roman" w:hAnsi="Times New Roman" w:cs="Times New Roman"/>
          <w:sz w:val="24"/>
          <w:szCs w:val="24"/>
        </w:rPr>
      </w:pPr>
    </w:p>
    <w:p w14:paraId="4AC97567" w14:textId="77777777" w:rsidR="00B44D7B" w:rsidRPr="00F16B9C" w:rsidRDefault="00B44D7B" w:rsidP="00F16B9C">
      <w:pPr>
        <w:contextualSpacing/>
        <w:mirrorIndents/>
        <w:rPr>
          <w:rFonts w:ascii="Times New Roman" w:hAnsi="Times New Roman" w:cs="Times New Roman"/>
          <w:sz w:val="24"/>
          <w:szCs w:val="24"/>
        </w:rPr>
      </w:pPr>
    </w:p>
    <w:p w14:paraId="2DA9C623"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286" w:name="_Toc120825313"/>
      <w:r w:rsidRPr="00F16B9C">
        <w:rPr>
          <w:rFonts w:ascii="Times New Roman" w:hAnsi="Times New Roman" w:cs="Times New Roman"/>
          <w:sz w:val="24"/>
          <w:szCs w:val="24"/>
        </w:rPr>
        <w:t>Registrar Solicitação de Serviço</w:t>
      </w:r>
      <w:bookmarkEnd w:id="286"/>
    </w:p>
    <w:tbl>
      <w:tblPr>
        <w:tblStyle w:val="Tabelacomgrade"/>
        <w:tblW w:w="0" w:type="auto"/>
        <w:tblLook w:val="04A0" w:firstRow="1" w:lastRow="0" w:firstColumn="1" w:lastColumn="0" w:noHBand="0" w:noVBand="1"/>
      </w:tblPr>
      <w:tblGrid>
        <w:gridCol w:w="9061"/>
      </w:tblGrid>
      <w:tr w:rsidR="00B44D7B" w:rsidRPr="00F16B9C" w14:paraId="0A9454B6" w14:textId="77777777" w:rsidTr="002526C0">
        <w:trPr>
          <w:trHeight w:val="140"/>
        </w:trPr>
        <w:tc>
          <w:tcPr>
            <w:tcW w:w="9736" w:type="dxa"/>
          </w:tcPr>
          <w:p w14:paraId="6522FEC2"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87" w:name="_Toc119333610"/>
            <w:bookmarkStart w:id="288" w:name="_Toc119334492"/>
            <w:bookmarkStart w:id="289" w:name="_Toc119849982"/>
            <w:r w:rsidRPr="00F16B9C">
              <w:rPr>
                <w:rFonts w:ascii="Times New Roman" w:hAnsi="Times New Roman" w:cs="Times New Roman"/>
                <w:bCs/>
                <w:sz w:val="24"/>
                <w:szCs w:val="24"/>
              </w:rPr>
              <w:t>UC006 – REGISTRAR SOLICITAÇÕES DE SERVIÇO</w:t>
            </w:r>
            <w:bookmarkEnd w:id="287"/>
            <w:bookmarkEnd w:id="288"/>
            <w:bookmarkEnd w:id="289"/>
          </w:p>
        </w:tc>
      </w:tr>
      <w:tr w:rsidR="00B44D7B" w:rsidRPr="00F16B9C" w14:paraId="00F84C42" w14:textId="77777777" w:rsidTr="002526C0">
        <w:trPr>
          <w:trHeight w:val="140"/>
        </w:trPr>
        <w:tc>
          <w:tcPr>
            <w:tcW w:w="9736" w:type="dxa"/>
          </w:tcPr>
          <w:p w14:paraId="778283BC"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90" w:name="_Toc119333611"/>
            <w:bookmarkStart w:id="291" w:name="_Toc119334493"/>
            <w:bookmarkStart w:id="292" w:name="_Toc119849983"/>
            <w:r w:rsidRPr="00F16B9C">
              <w:rPr>
                <w:rFonts w:ascii="Times New Roman" w:hAnsi="Times New Roman" w:cs="Times New Roman"/>
                <w:bCs/>
                <w:sz w:val="24"/>
                <w:szCs w:val="24"/>
              </w:rPr>
              <w:t>DESCRIÇÃO DO CASO DE USO</w:t>
            </w:r>
            <w:bookmarkEnd w:id="290"/>
            <w:bookmarkEnd w:id="291"/>
            <w:bookmarkEnd w:id="292"/>
          </w:p>
          <w:p w14:paraId="6504B749"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 xml:space="preserve">O Sistema deverá excluir consultar e cadastrar Solicitações de Serviço, com um Usuário solicitante, um Usuário encarregado, uma Embarcação, datas de </w:t>
            </w:r>
            <w:proofErr w:type="spellStart"/>
            <w:r w:rsidRPr="00F16B9C">
              <w:rPr>
                <w:rFonts w:ascii="Times New Roman" w:hAnsi="Times New Roman" w:cs="Times New Roman"/>
                <w:bCs/>
                <w:sz w:val="24"/>
                <w:szCs w:val="24"/>
              </w:rPr>
              <w:t>docagem</w:t>
            </w:r>
            <w:proofErr w:type="spellEnd"/>
            <w:r w:rsidRPr="00F16B9C">
              <w:rPr>
                <w:rFonts w:ascii="Times New Roman" w:hAnsi="Times New Roman" w:cs="Times New Roman"/>
                <w:bCs/>
                <w:sz w:val="24"/>
                <w:szCs w:val="24"/>
              </w:rPr>
              <w:t xml:space="preserve">, um Porto de </w:t>
            </w:r>
            <w:proofErr w:type="spellStart"/>
            <w:r w:rsidRPr="00F16B9C">
              <w:rPr>
                <w:rFonts w:ascii="Times New Roman" w:hAnsi="Times New Roman" w:cs="Times New Roman"/>
                <w:bCs/>
                <w:sz w:val="24"/>
                <w:szCs w:val="24"/>
              </w:rPr>
              <w:t>docagem</w:t>
            </w:r>
            <w:proofErr w:type="spellEnd"/>
            <w:r w:rsidRPr="00F16B9C">
              <w:rPr>
                <w:rFonts w:ascii="Times New Roman" w:hAnsi="Times New Roman" w:cs="Times New Roman"/>
                <w:bCs/>
                <w:sz w:val="24"/>
                <w:szCs w:val="24"/>
              </w:rPr>
              <w:t xml:space="preserve"> e opcionalmente Serviços solicitados e Equipamentos solicitados.</w:t>
            </w:r>
          </w:p>
        </w:tc>
      </w:tr>
      <w:tr w:rsidR="00B44D7B" w:rsidRPr="00F16B9C" w14:paraId="7B775483" w14:textId="77777777" w:rsidTr="002526C0">
        <w:trPr>
          <w:trHeight w:val="140"/>
        </w:trPr>
        <w:tc>
          <w:tcPr>
            <w:tcW w:w="9736" w:type="dxa"/>
          </w:tcPr>
          <w:p w14:paraId="50922032"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DOCUMENTOS RELACIONADOS</w:t>
            </w:r>
          </w:p>
          <w:p w14:paraId="10E9FC0E"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w:t>
            </w:r>
          </w:p>
        </w:tc>
      </w:tr>
      <w:tr w:rsidR="00B44D7B" w:rsidRPr="00F16B9C" w14:paraId="09498B78" w14:textId="77777777" w:rsidTr="002526C0">
        <w:trPr>
          <w:trHeight w:val="614"/>
        </w:trPr>
        <w:tc>
          <w:tcPr>
            <w:tcW w:w="9736" w:type="dxa"/>
          </w:tcPr>
          <w:p w14:paraId="2BF224F8"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93" w:name="_Toc119333612"/>
            <w:bookmarkStart w:id="294" w:name="_Toc119334494"/>
            <w:bookmarkStart w:id="295" w:name="_Toc119849984"/>
            <w:r w:rsidRPr="00F16B9C">
              <w:rPr>
                <w:rFonts w:ascii="Times New Roman" w:hAnsi="Times New Roman" w:cs="Times New Roman"/>
                <w:bCs/>
                <w:sz w:val="24"/>
                <w:szCs w:val="24"/>
              </w:rPr>
              <w:t>ATORES</w:t>
            </w:r>
            <w:bookmarkEnd w:id="293"/>
            <w:bookmarkEnd w:id="294"/>
            <w:bookmarkEnd w:id="295"/>
          </w:p>
          <w:p w14:paraId="03810FD8"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Comandantes, Técnicos ou Administradores.</w:t>
            </w:r>
          </w:p>
        </w:tc>
      </w:tr>
      <w:tr w:rsidR="00B44D7B" w:rsidRPr="00F16B9C" w14:paraId="7EDF25F7" w14:textId="77777777" w:rsidTr="002526C0">
        <w:trPr>
          <w:trHeight w:val="600"/>
        </w:trPr>
        <w:tc>
          <w:tcPr>
            <w:tcW w:w="9736" w:type="dxa"/>
          </w:tcPr>
          <w:p w14:paraId="65781E55"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96" w:name="_Toc119333613"/>
            <w:bookmarkStart w:id="297" w:name="_Toc119334495"/>
            <w:bookmarkStart w:id="298" w:name="_Toc119849985"/>
            <w:r w:rsidRPr="00F16B9C">
              <w:rPr>
                <w:rFonts w:ascii="Times New Roman" w:hAnsi="Times New Roman" w:cs="Times New Roman"/>
                <w:bCs/>
                <w:sz w:val="24"/>
                <w:szCs w:val="24"/>
              </w:rPr>
              <w:t>PRÉ-CONDIÇÕES</w:t>
            </w:r>
            <w:bookmarkEnd w:id="296"/>
            <w:bookmarkEnd w:id="297"/>
            <w:bookmarkEnd w:id="298"/>
          </w:p>
          <w:p w14:paraId="4C30955E"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Usuários envolvidos devem estar logados.</w:t>
            </w:r>
          </w:p>
        </w:tc>
      </w:tr>
      <w:tr w:rsidR="00B44D7B" w:rsidRPr="00F16B9C" w14:paraId="255C8EEC" w14:textId="77777777" w:rsidTr="000B017A">
        <w:trPr>
          <w:trHeight w:val="2880"/>
        </w:trPr>
        <w:tc>
          <w:tcPr>
            <w:tcW w:w="9736" w:type="dxa"/>
          </w:tcPr>
          <w:p w14:paraId="51C0675F"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299" w:name="_Toc119333614"/>
            <w:bookmarkStart w:id="300" w:name="_Toc119334496"/>
            <w:bookmarkStart w:id="301" w:name="_Toc119849986"/>
            <w:r w:rsidRPr="00F16B9C">
              <w:rPr>
                <w:rFonts w:ascii="Times New Roman" w:hAnsi="Times New Roman" w:cs="Times New Roman"/>
                <w:bCs/>
                <w:sz w:val="24"/>
                <w:szCs w:val="24"/>
              </w:rPr>
              <w:lastRenderedPageBreak/>
              <w:t>FLUXOS DE EVENTOS</w:t>
            </w:r>
            <w:bookmarkEnd w:id="299"/>
            <w:bookmarkEnd w:id="300"/>
            <w:bookmarkEnd w:id="301"/>
          </w:p>
          <w:p w14:paraId="5D4A7E0D"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lang w:val="pt-PT"/>
              </w:rPr>
            </w:pPr>
            <w:bookmarkStart w:id="302" w:name="_Toc119333615"/>
            <w:bookmarkStart w:id="303" w:name="_Toc119334497"/>
            <w:bookmarkStart w:id="304" w:name="_Toc119849987"/>
            <w:r w:rsidRPr="00F16B9C">
              <w:rPr>
                <w:rFonts w:ascii="Times New Roman" w:hAnsi="Times New Roman" w:cs="Times New Roman"/>
                <w:bCs/>
                <w:sz w:val="24"/>
                <w:szCs w:val="24"/>
                <w:lang w:val="pt-PT"/>
              </w:rPr>
              <w:t>Fluxo Básico</w:t>
            </w:r>
            <w:bookmarkEnd w:id="302"/>
            <w:bookmarkEnd w:id="303"/>
            <w:bookmarkEnd w:id="304"/>
          </w:p>
          <w:p w14:paraId="0DD2B110"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abre a interface de Solicitar Serviço.</w:t>
            </w:r>
          </w:p>
          <w:p w14:paraId="66DF5B59"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Preenche os campos Inicio e Fim de Docagem, Embarcação e Porto, e opcionalmente Equipamentos, Serviços e Observação.</w:t>
            </w:r>
          </w:p>
          <w:p w14:paraId="21C04970"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registra a Solicitação.</w:t>
            </w:r>
          </w:p>
          <w:p w14:paraId="68CE1AF0"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lang w:val="pt-PT"/>
              </w:rPr>
            </w:pPr>
            <w:bookmarkStart w:id="305" w:name="_Toc119333616"/>
            <w:bookmarkStart w:id="306" w:name="_Toc119334498"/>
            <w:bookmarkStart w:id="307" w:name="_Toc119849988"/>
            <w:r w:rsidRPr="00F16B9C">
              <w:rPr>
                <w:rFonts w:ascii="Times New Roman" w:hAnsi="Times New Roman" w:cs="Times New Roman"/>
                <w:bCs/>
                <w:sz w:val="24"/>
                <w:szCs w:val="24"/>
                <w:lang w:val="pt-PT"/>
              </w:rPr>
              <w:t>Fluxo Alternativo</w:t>
            </w:r>
            <w:bookmarkEnd w:id="305"/>
            <w:bookmarkEnd w:id="306"/>
            <w:bookmarkEnd w:id="307"/>
          </w:p>
          <w:p w14:paraId="45EC4D71"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w:t>
            </w:r>
          </w:p>
          <w:p w14:paraId="1563C33E"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lang w:val="pt-PT"/>
              </w:rPr>
            </w:pPr>
            <w:bookmarkStart w:id="308" w:name="_Toc119333617"/>
            <w:bookmarkStart w:id="309" w:name="_Toc119334499"/>
            <w:bookmarkStart w:id="310" w:name="_Toc119849989"/>
            <w:r w:rsidRPr="00F16B9C">
              <w:rPr>
                <w:rFonts w:ascii="Times New Roman" w:hAnsi="Times New Roman" w:cs="Times New Roman"/>
                <w:bCs/>
                <w:sz w:val="24"/>
                <w:szCs w:val="24"/>
                <w:lang w:val="pt-PT"/>
              </w:rPr>
              <w:t>Fluxo de Exceção</w:t>
            </w:r>
            <w:bookmarkEnd w:id="308"/>
            <w:bookmarkEnd w:id="309"/>
            <w:bookmarkEnd w:id="310"/>
          </w:p>
          <w:p w14:paraId="2F45D72C"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w:t>
            </w:r>
          </w:p>
        </w:tc>
      </w:tr>
      <w:tr w:rsidR="00B44D7B" w:rsidRPr="00F16B9C" w14:paraId="3142997A" w14:textId="77777777" w:rsidTr="002526C0">
        <w:trPr>
          <w:trHeight w:val="907"/>
        </w:trPr>
        <w:tc>
          <w:tcPr>
            <w:tcW w:w="9736" w:type="dxa"/>
          </w:tcPr>
          <w:p w14:paraId="6AE3C8B3"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311" w:name="_Toc119333618"/>
            <w:bookmarkStart w:id="312" w:name="_Toc119334500"/>
            <w:bookmarkStart w:id="313" w:name="_Toc119849990"/>
            <w:r w:rsidRPr="00F16B9C">
              <w:rPr>
                <w:rFonts w:ascii="Times New Roman" w:hAnsi="Times New Roman" w:cs="Times New Roman"/>
                <w:bCs/>
                <w:sz w:val="24"/>
                <w:szCs w:val="24"/>
              </w:rPr>
              <w:t>PÓS CONDIÇÕES</w:t>
            </w:r>
            <w:bookmarkEnd w:id="311"/>
            <w:bookmarkEnd w:id="312"/>
            <w:bookmarkEnd w:id="313"/>
          </w:p>
          <w:p w14:paraId="3F977A7B"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A solicitação aparecerá no feed principal do aplicativo, sendo exibida para todos os usuários e ficará disponível para Exclusão apenas pelo próprio solicitante e Aceite e Exclusão por outros Administradores e Técnicos.</w:t>
            </w:r>
          </w:p>
        </w:tc>
      </w:tr>
      <w:tr w:rsidR="00B44D7B" w:rsidRPr="00F16B9C" w14:paraId="4B788D61" w14:textId="77777777" w:rsidTr="002526C0">
        <w:trPr>
          <w:trHeight w:val="614"/>
        </w:trPr>
        <w:tc>
          <w:tcPr>
            <w:tcW w:w="9736" w:type="dxa"/>
          </w:tcPr>
          <w:p w14:paraId="63069A29"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314" w:name="_Toc119333619"/>
            <w:bookmarkStart w:id="315" w:name="_Toc119334501"/>
            <w:bookmarkStart w:id="316" w:name="_Toc119849991"/>
            <w:r w:rsidRPr="00F16B9C">
              <w:rPr>
                <w:rFonts w:ascii="Times New Roman" w:hAnsi="Times New Roman" w:cs="Times New Roman"/>
                <w:bCs/>
                <w:sz w:val="24"/>
                <w:szCs w:val="24"/>
              </w:rPr>
              <w:t>PONTOS DE EXTENSÃO</w:t>
            </w:r>
            <w:bookmarkEnd w:id="314"/>
            <w:bookmarkEnd w:id="315"/>
            <w:bookmarkEnd w:id="316"/>
          </w:p>
          <w:p w14:paraId="0F55039E"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Registrar Equipamentos e Registrar Serviços, pois se forem solicitados estes itens, será consultada tabela de dados destes itens e possivelmente ocorrerão alterações na quantidade de equipamentos, e simultaneamente ocorrerá a criação de novos registros de associação entre Serviços e Solicitação chamados de ‘</w:t>
            </w:r>
            <w:proofErr w:type="spellStart"/>
            <w:r w:rsidRPr="00F16B9C">
              <w:rPr>
                <w:rFonts w:ascii="Times New Roman" w:hAnsi="Times New Roman" w:cs="Times New Roman"/>
                <w:bCs/>
                <w:sz w:val="24"/>
                <w:szCs w:val="24"/>
              </w:rPr>
              <w:t>Servicos_solicitados</w:t>
            </w:r>
            <w:proofErr w:type="spellEnd"/>
            <w:r w:rsidRPr="00F16B9C">
              <w:rPr>
                <w:rFonts w:ascii="Times New Roman" w:hAnsi="Times New Roman" w:cs="Times New Roman"/>
                <w:bCs/>
                <w:sz w:val="24"/>
                <w:szCs w:val="24"/>
              </w:rPr>
              <w:t>’ e Equipamentos e Solicitação chamados de ‘</w:t>
            </w:r>
            <w:proofErr w:type="spellStart"/>
            <w:r w:rsidRPr="00F16B9C">
              <w:rPr>
                <w:rFonts w:ascii="Times New Roman" w:hAnsi="Times New Roman" w:cs="Times New Roman"/>
                <w:bCs/>
                <w:sz w:val="24"/>
                <w:szCs w:val="24"/>
              </w:rPr>
              <w:t>Equipamentos_solicitados</w:t>
            </w:r>
            <w:proofErr w:type="spellEnd"/>
            <w:r w:rsidRPr="00F16B9C">
              <w:rPr>
                <w:rFonts w:ascii="Times New Roman" w:hAnsi="Times New Roman" w:cs="Times New Roman"/>
                <w:bCs/>
                <w:sz w:val="24"/>
                <w:szCs w:val="24"/>
              </w:rPr>
              <w:t>’.</w:t>
            </w:r>
          </w:p>
        </w:tc>
      </w:tr>
      <w:tr w:rsidR="00B44D7B" w:rsidRPr="00F16B9C" w14:paraId="6D5C7D2B" w14:textId="77777777" w:rsidTr="002526C0">
        <w:trPr>
          <w:trHeight w:val="635"/>
        </w:trPr>
        <w:tc>
          <w:tcPr>
            <w:tcW w:w="9736" w:type="dxa"/>
          </w:tcPr>
          <w:p w14:paraId="6AD498EE"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317" w:name="_Toc119333620"/>
            <w:bookmarkStart w:id="318" w:name="_Toc119334502"/>
            <w:bookmarkStart w:id="319" w:name="_Toc119849992"/>
            <w:r w:rsidRPr="00F16B9C">
              <w:rPr>
                <w:rFonts w:ascii="Times New Roman" w:hAnsi="Times New Roman" w:cs="Times New Roman"/>
                <w:bCs/>
                <w:sz w:val="24"/>
                <w:szCs w:val="24"/>
              </w:rPr>
              <w:t>PONTOS DE INCLUSÃO</w:t>
            </w:r>
            <w:bookmarkEnd w:id="317"/>
            <w:bookmarkEnd w:id="318"/>
            <w:bookmarkEnd w:id="319"/>
          </w:p>
          <w:p w14:paraId="78FBC25E"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Cadastrar Solicitações, Cadastrar Portos, Cadastrar Embarcações, Cadastrar Serviços e Cadastrar Equipamentos, visto que a estes casos ocorrem de forma automática ao criar a interface para o ato da Solicitação de Serviço e no ato em si.</w:t>
            </w:r>
          </w:p>
        </w:tc>
      </w:tr>
      <w:tr w:rsidR="00B44D7B" w:rsidRPr="00F16B9C" w14:paraId="1DE97337" w14:textId="77777777" w:rsidTr="00733714">
        <w:trPr>
          <w:trHeight w:val="554"/>
        </w:trPr>
        <w:tc>
          <w:tcPr>
            <w:tcW w:w="9736" w:type="dxa"/>
          </w:tcPr>
          <w:p w14:paraId="103ABF8E"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320" w:name="_Toc119333621"/>
            <w:bookmarkStart w:id="321" w:name="_Toc119334503"/>
            <w:bookmarkStart w:id="322" w:name="_Toc119849993"/>
            <w:r w:rsidRPr="00F16B9C">
              <w:rPr>
                <w:rFonts w:ascii="Times New Roman" w:hAnsi="Times New Roman" w:cs="Times New Roman"/>
                <w:bCs/>
                <w:sz w:val="24"/>
                <w:szCs w:val="24"/>
              </w:rPr>
              <w:t>OBSERVAÇÕES</w:t>
            </w:r>
            <w:bookmarkEnd w:id="320"/>
            <w:bookmarkEnd w:id="321"/>
            <w:bookmarkEnd w:id="322"/>
          </w:p>
          <w:p w14:paraId="38D35179"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Dados necessários para a identificação (Datas, Embarcação e Porto) são de preenchimento obrigatório, impedindo a solicitação caso não estejam devidamente preenchidos.</w:t>
            </w:r>
          </w:p>
        </w:tc>
      </w:tr>
    </w:tbl>
    <w:p w14:paraId="1FF5B9CF" w14:textId="77777777" w:rsidR="00B44D7B" w:rsidRPr="00F16B9C" w:rsidRDefault="00B44D7B" w:rsidP="00F16B9C">
      <w:pPr>
        <w:contextualSpacing/>
        <w:mirrorIndents/>
        <w:rPr>
          <w:rFonts w:ascii="Times New Roman" w:hAnsi="Times New Roman" w:cs="Times New Roman"/>
          <w:sz w:val="24"/>
          <w:szCs w:val="24"/>
        </w:rPr>
      </w:pPr>
    </w:p>
    <w:p w14:paraId="30E5EFD9" w14:textId="77777777" w:rsidR="00B44D7B" w:rsidRPr="00F16B9C" w:rsidRDefault="00B44D7B" w:rsidP="00F16B9C">
      <w:pPr>
        <w:contextualSpacing/>
        <w:mirrorIndents/>
        <w:rPr>
          <w:rFonts w:ascii="Times New Roman" w:hAnsi="Times New Roman" w:cs="Times New Roman"/>
          <w:color w:val="000000" w:themeColor="text1"/>
          <w:sz w:val="24"/>
          <w:szCs w:val="24"/>
          <w:lang w:val="pt-PT"/>
        </w:rPr>
      </w:pPr>
    </w:p>
    <w:p w14:paraId="002F33C6"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0E2032B8" wp14:editId="7DDF5BFF">
            <wp:simplePos x="0" y="0"/>
            <wp:positionH relativeFrom="column">
              <wp:posOffset>100965</wp:posOffset>
            </wp:positionH>
            <wp:positionV relativeFrom="paragraph">
              <wp:posOffset>1905</wp:posOffset>
            </wp:positionV>
            <wp:extent cx="5591072" cy="4349253"/>
            <wp:effectExtent l="0" t="0" r="0" b="0"/>
            <wp:wrapSquare wrapText="bothSides"/>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591072" cy="4349253"/>
                    </a:xfrm>
                    <a:prstGeom prst="rect">
                      <a:avLst/>
                    </a:prstGeom>
                  </pic:spPr>
                </pic:pic>
              </a:graphicData>
            </a:graphic>
          </wp:anchor>
        </w:drawing>
      </w:r>
    </w:p>
    <w:p w14:paraId="2DE1E189" w14:textId="77777777" w:rsidR="00B44D7B" w:rsidRPr="00F16B9C" w:rsidRDefault="00B44D7B" w:rsidP="00F16B9C">
      <w:pPr>
        <w:pStyle w:val="Legenda"/>
        <w:spacing w:after="0" w:line="360" w:lineRule="auto"/>
        <w:contextualSpacing/>
        <w:mirrorIndents/>
        <w:rPr>
          <w:rFonts w:ascii="Times New Roman" w:hAnsi="Times New Roman" w:cs="Times New Roman"/>
          <w:sz w:val="24"/>
          <w:szCs w:val="24"/>
        </w:rPr>
      </w:pPr>
      <w:bookmarkStart w:id="323" w:name="_Toc120825415"/>
      <w:r w:rsidRPr="008813B3">
        <w:rPr>
          <w:rFonts w:ascii="Times New Roman" w:hAnsi="Times New Roman" w:cs="Times New Roman"/>
          <w:sz w:val="20"/>
          <w:szCs w:val="20"/>
        </w:rPr>
        <w:t xml:space="preserve">UC </w:t>
      </w:r>
      <w:r w:rsidRPr="008813B3">
        <w:rPr>
          <w:rFonts w:ascii="Times New Roman" w:hAnsi="Times New Roman" w:cs="Times New Roman"/>
          <w:sz w:val="20"/>
          <w:szCs w:val="20"/>
        </w:rPr>
        <w:fldChar w:fldCharType="begin"/>
      </w:r>
      <w:r w:rsidRPr="008813B3">
        <w:rPr>
          <w:rFonts w:ascii="Times New Roman" w:hAnsi="Times New Roman" w:cs="Times New Roman"/>
          <w:sz w:val="20"/>
          <w:szCs w:val="20"/>
        </w:rPr>
        <w:instrText xml:space="preserve"> SEQ UC \* ARABIC </w:instrText>
      </w:r>
      <w:r w:rsidRPr="008813B3">
        <w:rPr>
          <w:rFonts w:ascii="Times New Roman" w:hAnsi="Times New Roman" w:cs="Times New Roman"/>
          <w:sz w:val="20"/>
          <w:szCs w:val="20"/>
        </w:rPr>
        <w:fldChar w:fldCharType="separate"/>
      </w:r>
      <w:r w:rsidRPr="008813B3">
        <w:rPr>
          <w:rFonts w:ascii="Times New Roman" w:hAnsi="Times New Roman" w:cs="Times New Roman"/>
          <w:noProof/>
          <w:sz w:val="20"/>
          <w:szCs w:val="20"/>
        </w:rPr>
        <w:t>8</w:t>
      </w:r>
      <w:r w:rsidRPr="008813B3">
        <w:rPr>
          <w:rFonts w:ascii="Times New Roman" w:hAnsi="Times New Roman" w:cs="Times New Roman"/>
          <w:noProof/>
          <w:sz w:val="20"/>
          <w:szCs w:val="20"/>
        </w:rPr>
        <w:fldChar w:fldCharType="end"/>
      </w:r>
      <w:r w:rsidRPr="008813B3">
        <w:rPr>
          <w:rFonts w:ascii="Times New Roman" w:hAnsi="Times New Roman" w:cs="Times New Roman"/>
          <w:sz w:val="20"/>
          <w:szCs w:val="20"/>
        </w:rPr>
        <w:t xml:space="preserve"> Registrar Solicitações de Serviço</w:t>
      </w:r>
      <w:bookmarkEnd w:id="323"/>
      <w:r w:rsidRPr="00F16B9C">
        <w:rPr>
          <w:rFonts w:ascii="Times New Roman" w:hAnsi="Times New Roman" w:cs="Times New Roman"/>
          <w:sz w:val="24"/>
          <w:szCs w:val="24"/>
        </w:rPr>
        <w:br w:type="page"/>
      </w:r>
    </w:p>
    <w:p w14:paraId="4D961DDC"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324" w:name="_Toc120825314"/>
      <w:r w:rsidRPr="00F16B9C">
        <w:rPr>
          <w:rFonts w:ascii="Times New Roman" w:hAnsi="Times New Roman" w:cs="Times New Roman"/>
          <w:sz w:val="24"/>
          <w:szCs w:val="24"/>
        </w:rPr>
        <w:lastRenderedPageBreak/>
        <w:t>Aceitar ou Recusar Solicitação de Serviço</w:t>
      </w:r>
      <w:bookmarkEnd w:id="324"/>
    </w:p>
    <w:tbl>
      <w:tblPr>
        <w:tblStyle w:val="Tabelacomgrade"/>
        <w:tblW w:w="0" w:type="auto"/>
        <w:tblLook w:val="04A0" w:firstRow="1" w:lastRow="0" w:firstColumn="1" w:lastColumn="0" w:noHBand="0" w:noVBand="1"/>
      </w:tblPr>
      <w:tblGrid>
        <w:gridCol w:w="9061"/>
      </w:tblGrid>
      <w:tr w:rsidR="00B44D7B" w:rsidRPr="00F16B9C" w14:paraId="2B17859F" w14:textId="77777777" w:rsidTr="002526C0">
        <w:trPr>
          <w:trHeight w:val="140"/>
        </w:trPr>
        <w:tc>
          <w:tcPr>
            <w:tcW w:w="9736" w:type="dxa"/>
          </w:tcPr>
          <w:p w14:paraId="13046807"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325" w:name="_Toc119333623"/>
            <w:bookmarkStart w:id="326" w:name="_Toc119334505"/>
            <w:bookmarkStart w:id="327" w:name="_Toc119849995"/>
            <w:r w:rsidRPr="00F16B9C">
              <w:rPr>
                <w:rFonts w:ascii="Times New Roman" w:hAnsi="Times New Roman" w:cs="Times New Roman"/>
                <w:bCs/>
                <w:sz w:val="24"/>
                <w:szCs w:val="24"/>
              </w:rPr>
              <w:t>UC007 – ACEITAR OU RECUSAR SOLICITAÇÃO DE SERVIÇO</w:t>
            </w:r>
            <w:bookmarkEnd w:id="325"/>
            <w:bookmarkEnd w:id="326"/>
            <w:bookmarkEnd w:id="327"/>
          </w:p>
        </w:tc>
      </w:tr>
      <w:tr w:rsidR="00B44D7B" w:rsidRPr="00F16B9C" w14:paraId="6D4971F8" w14:textId="77777777" w:rsidTr="002526C0">
        <w:trPr>
          <w:trHeight w:val="140"/>
        </w:trPr>
        <w:tc>
          <w:tcPr>
            <w:tcW w:w="9736" w:type="dxa"/>
          </w:tcPr>
          <w:p w14:paraId="406DFDA1"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328" w:name="_Toc119333624"/>
            <w:bookmarkStart w:id="329" w:name="_Toc119334506"/>
            <w:bookmarkStart w:id="330" w:name="_Toc119849996"/>
            <w:r w:rsidRPr="00F16B9C">
              <w:rPr>
                <w:rFonts w:ascii="Times New Roman" w:hAnsi="Times New Roman" w:cs="Times New Roman"/>
                <w:bCs/>
                <w:sz w:val="24"/>
                <w:szCs w:val="24"/>
              </w:rPr>
              <w:t>DESCRIÇÃO DO CASO DE USO</w:t>
            </w:r>
            <w:bookmarkEnd w:id="328"/>
            <w:bookmarkEnd w:id="329"/>
            <w:bookmarkEnd w:id="330"/>
          </w:p>
          <w:p w14:paraId="56A7CD4C"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Possibilitar um aceite ou recusa (exclusão) de Solicitações.</w:t>
            </w:r>
          </w:p>
          <w:p w14:paraId="7E7BC535"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p>
        </w:tc>
      </w:tr>
      <w:tr w:rsidR="00B44D7B" w:rsidRPr="00F16B9C" w14:paraId="01AB8D0B" w14:textId="77777777" w:rsidTr="002526C0">
        <w:trPr>
          <w:trHeight w:val="140"/>
        </w:trPr>
        <w:tc>
          <w:tcPr>
            <w:tcW w:w="9736" w:type="dxa"/>
          </w:tcPr>
          <w:p w14:paraId="35A630B4"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DOCUMENTOS RELACIONADOS</w:t>
            </w:r>
          </w:p>
          <w:p w14:paraId="43A73BBD"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w:t>
            </w:r>
          </w:p>
        </w:tc>
      </w:tr>
      <w:tr w:rsidR="00B44D7B" w:rsidRPr="00F16B9C" w14:paraId="3D2EDC47" w14:textId="77777777" w:rsidTr="002526C0">
        <w:trPr>
          <w:trHeight w:val="614"/>
        </w:trPr>
        <w:tc>
          <w:tcPr>
            <w:tcW w:w="9736" w:type="dxa"/>
          </w:tcPr>
          <w:p w14:paraId="2D4E8822"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331" w:name="_Toc119333625"/>
            <w:bookmarkStart w:id="332" w:name="_Toc119334507"/>
            <w:bookmarkStart w:id="333" w:name="_Toc119849997"/>
            <w:r w:rsidRPr="00F16B9C">
              <w:rPr>
                <w:rFonts w:ascii="Times New Roman" w:hAnsi="Times New Roman" w:cs="Times New Roman"/>
                <w:bCs/>
                <w:sz w:val="24"/>
                <w:szCs w:val="24"/>
              </w:rPr>
              <w:t>ATORES</w:t>
            </w:r>
            <w:bookmarkEnd w:id="331"/>
            <w:bookmarkEnd w:id="332"/>
            <w:bookmarkEnd w:id="333"/>
          </w:p>
          <w:p w14:paraId="38C94F7B"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Administradores, Técnicos e Comandantes</w:t>
            </w:r>
          </w:p>
          <w:p w14:paraId="1DFAE4F9"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p>
        </w:tc>
      </w:tr>
      <w:tr w:rsidR="00B44D7B" w:rsidRPr="00F16B9C" w14:paraId="42EA89D7" w14:textId="77777777" w:rsidTr="002526C0">
        <w:trPr>
          <w:trHeight w:val="600"/>
        </w:trPr>
        <w:tc>
          <w:tcPr>
            <w:tcW w:w="9736" w:type="dxa"/>
          </w:tcPr>
          <w:p w14:paraId="49C575FF"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334" w:name="_Toc119333626"/>
            <w:bookmarkStart w:id="335" w:name="_Toc119334508"/>
            <w:bookmarkStart w:id="336" w:name="_Toc119849998"/>
            <w:r w:rsidRPr="00F16B9C">
              <w:rPr>
                <w:rFonts w:ascii="Times New Roman" w:hAnsi="Times New Roman" w:cs="Times New Roman"/>
                <w:bCs/>
                <w:sz w:val="24"/>
                <w:szCs w:val="24"/>
              </w:rPr>
              <w:t>PRÉ-CONDIÇÕES</w:t>
            </w:r>
            <w:bookmarkEnd w:id="334"/>
            <w:bookmarkEnd w:id="335"/>
            <w:bookmarkEnd w:id="336"/>
          </w:p>
          <w:p w14:paraId="374C882F"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Caso o ator seja Comandante, o Comandante deve ter realizado a Solicitação que excluirá. A solicitação a ser aceita ou excluída deve não pertencer a nenhum encarregado ou deve pertencer ao usuário envolvido no caso de uso.</w:t>
            </w:r>
          </w:p>
          <w:p w14:paraId="0E115708"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Quaisquer usuários envolvidos devem estar logados no Sistema.</w:t>
            </w:r>
          </w:p>
          <w:p w14:paraId="4A448D38"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p>
        </w:tc>
      </w:tr>
      <w:tr w:rsidR="00B44D7B" w:rsidRPr="00F16B9C" w14:paraId="50BDD79E" w14:textId="77777777" w:rsidTr="002526C0">
        <w:trPr>
          <w:trHeight w:val="2880"/>
        </w:trPr>
        <w:tc>
          <w:tcPr>
            <w:tcW w:w="9736" w:type="dxa"/>
          </w:tcPr>
          <w:p w14:paraId="3AB6D78B"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337" w:name="_Toc119333627"/>
            <w:bookmarkStart w:id="338" w:name="_Toc119334509"/>
            <w:bookmarkStart w:id="339" w:name="_Toc119849999"/>
            <w:r w:rsidRPr="00F16B9C">
              <w:rPr>
                <w:rFonts w:ascii="Times New Roman" w:hAnsi="Times New Roman" w:cs="Times New Roman"/>
                <w:bCs/>
                <w:sz w:val="24"/>
                <w:szCs w:val="24"/>
              </w:rPr>
              <w:t>FLUXOS DE EVENTOS</w:t>
            </w:r>
            <w:bookmarkEnd w:id="337"/>
            <w:bookmarkEnd w:id="338"/>
            <w:bookmarkEnd w:id="339"/>
          </w:p>
          <w:p w14:paraId="1377D28E"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lang w:val="pt-PT"/>
              </w:rPr>
            </w:pPr>
            <w:bookmarkStart w:id="340" w:name="_Toc119333628"/>
            <w:bookmarkStart w:id="341" w:name="_Toc119334510"/>
            <w:bookmarkStart w:id="342" w:name="_Toc119850000"/>
            <w:r w:rsidRPr="00F16B9C">
              <w:rPr>
                <w:rFonts w:ascii="Times New Roman" w:hAnsi="Times New Roman" w:cs="Times New Roman"/>
                <w:bCs/>
                <w:sz w:val="24"/>
                <w:szCs w:val="24"/>
                <w:lang w:val="pt-PT"/>
              </w:rPr>
              <w:t>Fluxo Básico</w:t>
            </w:r>
            <w:bookmarkEnd w:id="340"/>
            <w:bookmarkEnd w:id="341"/>
            <w:bookmarkEnd w:id="342"/>
          </w:p>
          <w:p w14:paraId="76D54A01"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Administrador, Comandante ou Técnico observa a solicitação em um dos três painéis disponíveis.</w:t>
            </w:r>
          </w:p>
          <w:p w14:paraId="6F84FFF2"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exclui a solicitação.</w:t>
            </w:r>
          </w:p>
          <w:p w14:paraId="5C5BE338"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Sistema averigua se a solicitação foi atendida com sucesso.</w:t>
            </w:r>
          </w:p>
          <w:p w14:paraId="4C28C25F"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p>
          <w:p w14:paraId="52B586FC"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lang w:val="pt-PT"/>
              </w:rPr>
            </w:pPr>
            <w:bookmarkStart w:id="343" w:name="_Toc119333629"/>
            <w:bookmarkStart w:id="344" w:name="_Toc119334511"/>
            <w:bookmarkStart w:id="345" w:name="_Toc119850001"/>
            <w:r w:rsidRPr="00F16B9C">
              <w:rPr>
                <w:rFonts w:ascii="Times New Roman" w:hAnsi="Times New Roman" w:cs="Times New Roman"/>
                <w:bCs/>
                <w:sz w:val="24"/>
                <w:szCs w:val="24"/>
                <w:lang w:val="pt-PT"/>
              </w:rPr>
              <w:t>Fluxo Alternativo</w:t>
            </w:r>
            <w:bookmarkEnd w:id="343"/>
            <w:bookmarkEnd w:id="344"/>
            <w:bookmarkEnd w:id="345"/>
          </w:p>
          <w:p w14:paraId="19084E89"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Técnico ou Administrador Observa a Solicitação em um dos três painéis disponíveis.</w:t>
            </w:r>
          </w:p>
          <w:p w14:paraId="6EB9A134"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a aceita caso não esteja aceita por ninguém.</w:t>
            </w:r>
          </w:p>
          <w:p w14:paraId="626A3403"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Sistema vincula a Solicitação ao Usuário em questão Atribuindo seu ID ao campo “Encarregado”.</w:t>
            </w:r>
          </w:p>
          <w:p w14:paraId="1F5A3521"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lang w:val="pt-PT"/>
              </w:rPr>
            </w:pPr>
            <w:bookmarkStart w:id="346" w:name="_Toc119333630"/>
            <w:bookmarkStart w:id="347" w:name="_Toc119334512"/>
            <w:bookmarkStart w:id="348" w:name="_Toc119850002"/>
            <w:r w:rsidRPr="00F16B9C">
              <w:rPr>
                <w:rFonts w:ascii="Times New Roman" w:hAnsi="Times New Roman" w:cs="Times New Roman"/>
                <w:bCs/>
                <w:sz w:val="24"/>
                <w:szCs w:val="24"/>
                <w:lang w:val="pt-PT"/>
              </w:rPr>
              <w:t>Fluxo de Exceção</w:t>
            </w:r>
            <w:bookmarkEnd w:id="346"/>
            <w:bookmarkEnd w:id="347"/>
            <w:bookmarkEnd w:id="348"/>
          </w:p>
          <w:p w14:paraId="62B4E4E4"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w:t>
            </w:r>
          </w:p>
        </w:tc>
      </w:tr>
      <w:tr w:rsidR="00B44D7B" w:rsidRPr="00F16B9C" w14:paraId="03933824" w14:textId="77777777" w:rsidTr="002526C0">
        <w:trPr>
          <w:trHeight w:val="907"/>
        </w:trPr>
        <w:tc>
          <w:tcPr>
            <w:tcW w:w="9736" w:type="dxa"/>
          </w:tcPr>
          <w:p w14:paraId="1E05AB9B"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349" w:name="_Toc119333631"/>
            <w:bookmarkStart w:id="350" w:name="_Toc119334513"/>
            <w:bookmarkStart w:id="351" w:name="_Toc119850003"/>
            <w:r w:rsidRPr="00F16B9C">
              <w:rPr>
                <w:rFonts w:ascii="Times New Roman" w:hAnsi="Times New Roman" w:cs="Times New Roman"/>
                <w:bCs/>
                <w:sz w:val="24"/>
                <w:szCs w:val="24"/>
              </w:rPr>
              <w:t>PÓS CONDIÇÕES</w:t>
            </w:r>
            <w:bookmarkEnd w:id="349"/>
            <w:bookmarkEnd w:id="350"/>
            <w:bookmarkEnd w:id="351"/>
          </w:p>
          <w:p w14:paraId="5A951FAA"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lastRenderedPageBreak/>
              <w:t>A Solicitação torna-se vinculada ao Usuário aparecendo em seu painel “Meus Serviços”.</w:t>
            </w:r>
          </w:p>
          <w:p w14:paraId="25ECAC1A"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p>
        </w:tc>
      </w:tr>
      <w:tr w:rsidR="00B44D7B" w:rsidRPr="00F16B9C" w14:paraId="2D044383" w14:textId="77777777" w:rsidTr="002526C0">
        <w:trPr>
          <w:trHeight w:val="614"/>
        </w:trPr>
        <w:tc>
          <w:tcPr>
            <w:tcW w:w="9736" w:type="dxa"/>
          </w:tcPr>
          <w:p w14:paraId="41DD76A0"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352" w:name="_Toc119333632"/>
            <w:bookmarkStart w:id="353" w:name="_Toc119334514"/>
            <w:bookmarkStart w:id="354" w:name="_Toc119850004"/>
            <w:r w:rsidRPr="00F16B9C">
              <w:rPr>
                <w:rFonts w:ascii="Times New Roman" w:hAnsi="Times New Roman" w:cs="Times New Roman"/>
                <w:bCs/>
                <w:sz w:val="24"/>
                <w:szCs w:val="24"/>
              </w:rPr>
              <w:lastRenderedPageBreak/>
              <w:t>PONTOS DE EXTENSÃO</w:t>
            </w:r>
            <w:bookmarkEnd w:id="352"/>
            <w:bookmarkEnd w:id="353"/>
            <w:bookmarkEnd w:id="354"/>
          </w:p>
          <w:p w14:paraId="681C9EC8"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 xml:space="preserve">Atribuir Solicitação e </w:t>
            </w:r>
            <w:proofErr w:type="spellStart"/>
            <w:r w:rsidRPr="00F16B9C">
              <w:rPr>
                <w:rFonts w:ascii="Times New Roman" w:hAnsi="Times New Roman" w:cs="Times New Roman"/>
                <w:bCs/>
                <w:sz w:val="24"/>
                <w:szCs w:val="24"/>
              </w:rPr>
              <w:t>Desatribuir</w:t>
            </w:r>
            <w:proofErr w:type="spellEnd"/>
            <w:r w:rsidRPr="00F16B9C">
              <w:rPr>
                <w:rFonts w:ascii="Times New Roman" w:hAnsi="Times New Roman" w:cs="Times New Roman"/>
                <w:bCs/>
                <w:sz w:val="24"/>
                <w:szCs w:val="24"/>
              </w:rPr>
              <w:t xml:space="preserve"> Solicitação, visto que são atividades que alternam entre si e serão executadas apenas caso a outra não seja.</w:t>
            </w:r>
          </w:p>
        </w:tc>
      </w:tr>
      <w:tr w:rsidR="00B44D7B" w:rsidRPr="00F16B9C" w14:paraId="6CE49BE3" w14:textId="77777777" w:rsidTr="00D12D0D">
        <w:trPr>
          <w:trHeight w:val="347"/>
        </w:trPr>
        <w:tc>
          <w:tcPr>
            <w:tcW w:w="9736" w:type="dxa"/>
          </w:tcPr>
          <w:p w14:paraId="179EBECD"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355" w:name="_Toc119333633"/>
            <w:bookmarkStart w:id="356" w:name="_Toc119334515"/>
            <w:bookmarkStart w:id="357" w:name="_Toc119850005"/>
            <w:r w:rsidRPr="00F16B9C">
              <w:rPr>
                <w:rFonts w:ascii="Times New Roman" w:hAnsi="Times New Roman" w:cs="Times New Roman"/>
                <w:bCs/>
                <w:sz w:val="24"/>
                <w:szCs w:val="24"/>
              </w:rPr>
              <w:t>PONTOS DE INCLUSÃO</w:t>
            </w:r>
            <w:bookmarkEnd w:id="355"/>
            <w:bookmarkEnd w:id="356"/>
            <w:bookmarkEnd w:id="357"/>
          </w:p>
          <w:p w14:paraId="400A7984"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w:t>
            </w:r>
          </w:p>
        </w:tc>
      </w:tr>
      <w:tr w:rsidR="00B44D7B" w:rsidRPr="00F16B9C" w14:paraId="3A0ED318" w14:textId="77777777" w:rsidTr="00D12D0D">
        <w:trPr>
          <w:trHeight w:val="341"/>
        </w:trPr>
        <w:tc>
          <w:tcPr>
            <w:tcW w:w="9736" w:type="dxa"/>
          </w:tcPr>
          <w:p w14:paraId="193D32A0"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lang w:val="pt-PT"/>
              </w:rPr>
            </w:pPr>
            <w:bookmarkStart w:id="358" w:name="_Toc119333634"/>
            <w:bookmarkStart w:id="359" w:name="_Toc119334516"/>
            <w:bookmarkStart w:id="360" w:name="_Toc119850006"/>
            <w:r w:rsidRPr="00F16B9C">
              <w:rPr>
                <w:rFonts w:ascii="Times New Roman" w:hAnsi="Times New Roman" w:cs="Times New Roman"/>
                <w:bCs/>
                <w:sz w:val="24"/>
                <w:szCs w:val="24"/>
              </w:rPr>
              <w:t>OBSERVAÇÕES</w:t>
            </w:r>
            <w:bookmarkEnd w:id="358"/>
            <w:bookmarkEnd w:id="359"/>
            <w:bookmarkEnd w:id="360"/>
          </w:p>
          <w:p w14:paraId="5BCBF1F9"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w:t>
            </w:r>
          </w:p>
        </w:tc>
      </w:tr>
    </w:tbl>
    <w:p w14:paraId="65C5204D" w14:textId="77777777" w:rsidR="00B44D7B" w:rsidRPr="00F16B9C" w:rsidRDefault="00B44D7B" w:rsidP="00F16B9C">
      <w:pPr>
        <w:contextualSpacing/>
        <w:mirrorIndents/>
        <w:rPr>
          <w:rFonts w:ascii="Times New Roman" w:hAnsi="Times New Roman" w:cs="Times New Roman"/>
          <w:sz w:val="24"/>
          <w:szCs w:val="24"/>
        </w:rPr>
      </w:pPr>
    </w:p>
    <w:p w14:paraId="567508FB" w14:textId="77777777" w:rsidR="00B44D7B" w:rsidRPr="00F16B9C" w:rsidRDefault="00B44D7B" w:rsidP="00F16B9C">
      <w:pPr>
        <w:contextualSpacing/>
        <w:mirrorIndents/>
        <w:rPr>
          <w:rFonts w:ascii="Times New Roman" w:hAnsi="Times New Roman" w:cs="Times New Roman"/>
          <w:color w:val="000000" w:themeColor="text1"/>
          <w:sz w:val="24"/>
          <w:szCs w:val="24"/>
          <w:lang w:val="pt-PT"/>
        </w:rPr>
      </w:pPr>
    </w:p>
    <w:p w14:paraId="62E66B4F"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1F83321E" wp14:editId="072659D5">
            <wp:extent cx="4843486" cy="3119533"/>
            <wp:effectExtent l="0" t="0" r="0" b="5080"/>
            <wp:docPr id="15"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Diagrama&#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4843486" cy="3119533"/>
                    </a:xfrm>
                    <a:prstGeom prst="rect">
                      <a:avLst/>
                    </a:prstGeom>
                  </pic:spPr>
                </pic:pic>
              </a:graphicData>
            </a:graphic>
          </wp:inline>
        </w:drawing>
      </w:r>
    </w:p>
    <w:p w14:paraId="3CAFA5A5" w14:textId="77777777" w:rsidR="00B44D7B" w:rsidRPr="008813B3" w:rsidRDefault="00B44D7B" w:rsidP="00F16B9C">
      <w:pPr>
        <w:pStyle w:val="Legenda"/>
        <w:spacing w:after="0" w:line="360" w:lineRule="auto"/>
        <w:contextualSpacing/>
        <w:mirrorIndents/>
        <w:rPr>
          <w:rFonts w:ascii="Times New Roman" w:hAnsi="Times New Roman" w:cs="Times New Roman"/>
          <w:sz w:val="20"/>
          <w:szCs w:val="20"/>
        </w:rPr>
      </w:pPr>
      <w:bookmarkStart w:id="361" w:name="_Toc120825416"/>
      <w:r w:rsidRPr="008813B3">
        <w:rPr>
          <w:rFonts w:ascii="Times New Roman" w:hAnsi="Times New Roman" w:cs="Times New Roman"/>
          <w:sz w:val="20"/>
          <w:szCs w:val="20"/>
        </w:rPr>
        <w:t xml:space="preserve">UC </w:t>
      </w:r>
      <w:r w:rsidRPr="008813B3">
        <w:rPr>
          <w:rFonts w:ascii="Times New Roman" w:hAnsi="Times New Roman" w:cs="Times New Roman"/>
          <w:sz w:val="20"/>
          <w:szCs w:val="20"/>
        </w:rPr>
        <w:fldChar w:fldCharType="begin"/>
      </w:r>
      <w:r w:rsidRPr="008813B3">
        <w:rPr>
          <w:rFonts w:ascii="Times New Roman" w:hAnsi="Times New Roman" w:cs="Times New Roman"/>
          <w:sz w:val="20"/>
          <w:szCs w:val="20"/>
        </w:rPr>
        <w:instrText xml:space="preserve"> SEQ UC \* ARABIC </w:instrText>
      </w:r>
      <w:r w:rsidRPr="008813B3">
        <w:rPr>
          <w:rFonts w:ascii="Times New Roman" w:hAnsi="Times New Roman" w:cs="Times New Roman"/>
          <w:sz w:val="20"/>
          <w:szCs w:val="20"/>
        </w:rPr>
        <w:fldChar w:fldCharType="separate"/>
      </w:r>
      <w:r w:rsidRPr="008813B3">
        <w:rPr>
          <w:rFonts w:ascii="Times New Roman" w:hAnsi="Times New Roman" w:cs="Times New Roman"/>
          <w:noProof/>
          <w:sz w:val="20"/>
          <w:szCs w:val="20"/>
        </w:rPr>
        <w:t>9</w:t>
      </w:r>
      <w:r w:rsidRPr="008813B3">
        <w:rPr>
          <w:rFonts w:ascii="Times New Roman" w:hAnsi="Times New Roman" w:cs="Times New Roman"/>
          <w:noProof/>
          <w:sz w:val="20"/>
          <w:szCs w:val="20"/>
        </w:rPr>
        <w:fldChar w:fldCharType="end"/>
      </w:r>
      <w:r w:rsidRPr="008813B3">
        <w:rPr>
          <w:rFonts w:ascii="Times New Roman" w:hAnsi="Times New Roman" w:cs="Times New Roman"/>
          <w:sz w:val="20"/>
          <w:szCs w:val="20"/>
        </w:rPr>
        <w:t xml:space="preserve"> Aceitar ou Recusar Solicitação de Serviço</w:t>
      </w:r>
      <w:bookmarkEnd w:id="361"/>
      <w:r w:rsidRPr="008813B3">
        <w:rPr>
          <w:rFonts w:ascii="Times New Roman" w:hAnsi="Times New Roman" w:cs="Times New Roman"/>
          <w:sz w:val="20"/>
          <w:szCs w:val="20"/>
        </w:rPr>
        <w:br w:type="page"/>
      </w:r>
    </w:p>
    <w:p w14:paraId="39726CA7"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362" w:name="_Toc120825315"/>
      <w:r w:rsidRPr="00F16B9C">
        <w:rPr>
          <w:rFonts w:ascii="Times New Roman" w:hAnsi="Times New Roman" w:cs="Times New Roman"/>
          <w:sz w:val="24"/>
          <w:szCs w:val="24"/>
        </w:rPr>
        <w:lastRenderedPageBreak/>
        <w:t>Excluir Solicitação de Serviço</w:t>
      </w:r>
      <w:bookmarkEnd w:id="362"/>
    </w:p>
    <w:tbl>
      <w:tblPr>
        <w:tblStyle w:val="Tabelacomgrade"/>
        <w:tblW w:w="0" w:type="auto"/>
        <w:tblLook w:val="04A0" w:firstRow="1" w:lastRow="0" w:firstColumn="1" w:lastColumn="0" w:noHBand="0" w:noVBand="1"/>
      </w:tblPr>
      <w:tblGrid>
        <w:gridCol w:w="9061"/>
      </w:tblGrid>
      <w:tr w:rsidR="00B44D7B" w:rsidRPr="00F16B9C" w14:paraId="416D451D" w14:textId="77777777" w:rsidTr="002526C0">
        <w:trPr>
          <w:trHeight w:val="140"/>
        </w:trPr>
        <w:tc>
          <w:tcPr>
            <w:tcW w:w="9736" w:type="dxa"/>
          </w:tcPr>
          <w:p w14:paraId="75BF27F8"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363" w:name="_Toc119333636"/>
            <w:bookmarkStart w:id="364" w:name="_Toc119334518"/>
            <w:bookmarkStart w:id="365" w:name="_Toc119850008"/>
            <w:r w:rsidRPr="00F16B9C">
              <w:rPr>
                <w:rFonts w:ascii="Times New Roman" w:hAnsi="Times New Roman" w:cs="Times New Roman"/>
                <w:bCs/>
                <w:sz w:val="24"/>
                <w:szCs w:val="24"/>
              </w:rPr>
              <w:t>UC008 – EXCLUIR SOLICITAÇÃO DE SERVIÇO</w:t>
            </w:r>
            <w:bookmarkEnd w:id="363"/>
            <w:bookmarkEnd w:id="364"/>
            <w:bookmarkEnd w:id="365"/>
          </w:p>
        </w:tc>
      </w:tr>
      <w:tr w:rsidR="00B44D7B" w:rsidRPr="00F16B9C" w14:paraId="0B7A042E" w14:textId="77777777" w:rsidTr="00D51FE1">
        <w:trPr>
          <w:trHeight w:val="612"/>
        </w:trPr>
        <w:tc>
          <w:tcPr>
            <w:tcW w:w="9736" w:type="dxa"/>
          </w:tcPr>
          <w:p w14:paraId="1801324B"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366" w:name="_Toc119333637"/>
            <w:bookmarkStart w:id="367" w:name="_Toc119334519"/>
            <w:bookmarkStart w:id="368" w:name="_Toc119850009"/>
            <w:r w:rsidRPr="00F16B9C">
              <w:rPr>
                <w:rFonts w:ascii="Times New Roman" w:hAnsi="Times New Roman" w:cs="Times New Roman"/>
                <w:bCs/>
                <w:sz w:val="24"/>
                <w:szCs w:val="24"/>
              </w:rPr>
              <w:t>DESCRIÇÃO DO CASO DE USO</w:t>
            </w:r>
            <w:bookmarkEnd w:id="366"/>
            <w:bookmarkEnd w:id="367"/>
            <w:bookmarkEnd w:id="368"/>
          </w:p>
          <w:p w14:paraId="00F3290A"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Ao excluir uma Solicitação, o Sistema deverá dar baixa nos Equipamentos solicitados ou devolvê-los a quantia original, conforme o sucesso ou não do atendimento.</w:t>
            </w:r>
          </w:p>
        </w:tc>
      </w:tr>
      <w:tr w:rsidR="00B44D7B" w:rsidRPr="00F16B9C" w14:paraId="35E77A66" w14:textId="77777777" w:rsidTr="002526C0">
        <w:trPr>
          <w:trHeight w:val="140"/>
        </w:trPr>
        <w:tc>
          <w:tcPr>
            <w:tcW w:w="9736" w:type="dxa"/>
          </w:tcPr>
          <w:p w14:paraId="62FF1E3E"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DOCUMENTOS RELACIONADOS</w:t>
            </w:r>
          </w:p>
          <w:p w14:paraId="70382B71"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w:t>
            </w:r>
          </w:p>
        </w:tc>
      </w:tr>
      <w:tr w:rsidR="00B44D7B" w:rsidRPr="00F16B9C" w14:paraId="08F698EC" w14:textId="77777777" w:rsidTr="002526C0">
        <w:trPr>
          <w:trHeight w:val="614"/>
        </w:trPr>
        <w:tc>
          <w:tcPr>
            <w:tcW w:w="9736" w:type="dxa"/>
          </w:tcPr>
          <w:p w14:paraId="0C4F67B6"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369" w:name="_Toc119333638"/>
            <w:bookmarkStart w:id="370" w:name="_Toc119334520"/>
            <w:bookmarkStart w:id="371" w:name="_Toc119850010"/>
            <w:r w:rsidRPr="00F16B9C">
              <w:rPr>
                <w:rFonts w:ascii="Times New Roman" w:hAnsi="Times New Roman" w:cs="Times New Roman"/>
                <w:bCs/>
                <w:sz w:val="24"/>
                <w:szCs w:val="24"/>
              </w:rPr>
              <w:t>ATORES</w:t>
            </w:r>
            <w:bookmarkEnd w:id="369"/>
            <w:bookmarkEnd w:id="370"/>
            <w:bookmarkEnd w:id="371"/>
          </w:p>
          <w:p w14:paraId="5D4A5DA0"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Administradores Técnicos e Comandantes.</w:t>
            </w:r>
          </w:p>
        </w:tc>
      </w:tr>
      <w:tr w:rsidR="00B44D7B" w:rsidRPr="00F16B9C" w14:paraId="6F1B598C" w14:textId="77777777" w:rsidTr="002526C0">
        <w:trPr>
          <w:trHeight w:val="600"/>
        </w:trPr>
        <w:tc>
          <w:tcPr>
            <w:tcW w:w="9736" w:type="dxa"/>
          </w:tcPr>
          <w:p w14:paraId="77554862"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372" w:name="_Toc119333639"/>
            <w:bookmarkStart w:id="373" w:name="_Toc119334521"/>
            <w:bookmarkStart w:id="374" w:name="_Toc119850011"/>
            <w:r w:rsidRPr="00F16B9C">
              <w:rPr>
                <w:rFonts w:ascii="Times New Roman" w:hAnsi="Times New Roman" w:cs="Times New Roman"/>
                <w:bCs/>
                <w:sz w:val="24"/>
                <w:szCs w:val="24"/>
              </w:rPr>
              <w:t>PRÉ-CONDIÇÕES</w:t>
            </w:r>
            <w:bookmarkEnd w:id="372"/>
            <w:bookmarkEnd w:id="373"/>
            <w:bookmarkEnd w:id="374"/>
          </w:p>
          <w:p w14:paraId="1DC6CFB7"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Não se aplica</w:t>
            </w:r>
          </w:p>
        </w:tc>
      </w:tr>
      <w:tr w:rsidR="00B44D7B" w:rsidRPr="00F16B9C" w14:paraId="18B56E79" w14:textId="77777777" w:rsidTr="002526C0">
        <w:trPr>
          <w:trHeight w:val="2880"/>
        </w:trPr>
        <w:tc>
          <w:tcPr>
            <w:tcW w:w="9736" w:type="dxa"/>
          </w:tcPr>
          <w:p w14:paraId="0747474D"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375" w:name="_Toc119333640"/>
            <w:bookmarkStart w:id="376" w:name="_Toc119334522"/>
            <w:bookmarkStart w:id="377" w:name="_Toc119850012"/>
            <w:r w:rsidRPr="00F16B9C">
              <w:rPr>
                <w:rFonts w:ascii="Times New Roman" w:hAnsi="Times New Roman" w:cs="Times New Roman"/>
                <w:bCs/>
                <w:sz w:val="24"/>
                <w:szCs w:val="24"/>
              </w:rPr>
              <w:t>FLUXOS DE EVENTOS</w:t>
            </w:r>
            <w:bookmarkEnd w:id="375"/>
            <w:bookmarkEnd w:id="376"/>
            <w:bookmarkEnd w:id="377"/>
          </w:p>
          <w:p w14:paraId="5486F6C4" w14:textId="77777777" w:rsidR="00B44D7B" w:rsidRPr="00F16B9C" w:rsidRDefault="00B44D7B" w:rsidP="008813B3">
            <w:pPr>
              <w:spacing w:line="360" w:lineRule="auto"/>
              <w:contextualSpacing/>
              <w:mirrorIndents/>
              <w:jc w:val="left"/>
              <w:rPr>
                <w:rFonts w:ascii="Times New Roman" w:hAnsi="Times New Roman" w:cs="Times New Roman"/>
                <w:sz w:val="24"/>
                <w:szCs w:val="24"/>
              </w:rPr>
            </w:pPr>
          </w:p>
          <w:p w14:paraId="58B593F8" w14:textId="77777777" w:rsidR="00B44D7B" w:rsidRPr="00F16B9C" w:rsidRDefault="00B44D7B" w:rsidP="008813B3">
            <w:pPr>
              <w:spacing w:line="360" w:lineRule="auto"/>
              <w:contextualSpacing/>
              <w:mirrorIndents/>
              <w:jc w:val="left"/>
              <w:rPr>
                <w:rFonts w:ascii="Times New Roman" w:hAnsi="Times New Roman" w:cs="Times New Roman"/>
                <w:sz w:val="24"/>
                <w:szCs w:val="24"/>
                <w:lang w:val="pt-PT"/>
              </w:rPr>
            </w:pPr>
            <w:bookmarkStart w:id="378" w:name="_Toc119333641"/>
            <w:bookmarkStart w:id="379" w:name="_Toc119334523"/>
            <w:bookmarkStart w:id="380" w:name="_Toc119850013"/>
            <w:r w:rsidRPr="00F16B9C">
              <w:rPr>
                <w:rFonts w:ascii="Times New Roman" w:hAnsi="Times New Roman" w:cs="Times New Roman"/>
                <w:sz w:val="24"/>
                <w:szCs w:val="24"/>
                <w:lang w:val="pt-PT"/>
              </w:rPr>
              <w:t>Fluxo Básico</w:t>
            </w:r>
            <w:bookmarkEnd w:id="378"/>
            <w:bookmarkEnd w:id="379"/>
            <w:bookmarkEnd w:id="380"/>
          </w:p>
          <w:p w14:paraId="48FA77F8"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Administrador vê a Solicitação no painel.</w:t>
            </w:r>
          </w:p>
          <w:p w14:paraId="4BD94DFE"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exclui a Solicitação.</w:t>
            </w:r>
          </w:p>
          <w:p w14:paraId="6A91EE80"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Sistema questiona o sucesso ou não do atendimento.</w:t>
            </w:r>
          </w:p>
          <w:p w14:paraId="7B778D8C"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Sistema Exclui os Equipamentos se foram devidamente utilizados.</w:t>
            </w:r>
          </w:p>
          <w:p w14:paraId="347E2706"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p>
          <w:p w14:paraId="66ABF20F" w14:textId="77777777" w:rsidR="00B44D7B" w:rsidRPr="00F16B9C" w:rsidRDefault="00B44D7B" w:rsidP="008813B3">
            <w:pPr>
              <w:spacing w:line="360" w:lineRule="auto"/>
              <w:contextualSpacing/>
              <w:mirrorIndents/>
              <w:jc w:val="left"/>
              <w:rPr>
                <w:rFonts w:ascii="Times New Roman" w:hAnsi="Times New Roman" w:cs="Times New Roman"/>
                <w:sz w:val="24"/>
                <w:szCs w:val="24"/>
                <w:lang w:val="pt-PT"/>
              </w:rPr>
            </w:pPr>
            <w:bookmarkStart w:id="381" w:name="_Toc119333642"/>
            <w:bookmarkStart w:id="382" w:name="_Toc119334524"/>
            <w:bookmarkStart w:id="383" w:name="_Toc119850014"/>
            <w:r w:rsidRPr="00F16B9C">
              <w:rPr>
                <w:rFonts w:ascii="Times New Roman" w:hAnsi="Times New Roman" w:cs="Times New Roman"/>
                <w:sz w:val="24"/>
                <w:szCs w:val="24"/>
                <w:lang w:val="pt-PT"/>
              </w:rPr>
              <w:t>Fluxo Alternativo</w:t>
            </w:r>
            <w:bookmarkEnd w:id="381"/>
            <w:bookmarkEnd w:id="382"/>
            <w:bookmarkEnd w:id="383"/>
          </w:p>
          <w:p w14:paraId="6D722454"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Administrador vê a Solicitação no painel.</w:t>
            </w:r>
          </w:p>
          <w:p w14:paraId="4EE8A685"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exclui a Solicitação.</w:t>
            </w:r>
          </w:p>
          <w:p w14:paraId="4E492DD5"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Sistema questiona o sucesso ou não do atendimento.</w:t>
            </w:r>
          </w:p>
          <w:p w14:paraId="68702555"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Sistema devolve a quantia relacionada a esta Solicitação aos equipamentos vinculados.</w:t>
            </w:r>
          </w:p>
          <w:p w14:paraId="31552FBB"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p>
          <w:p w14:paraId="2C14EA75" w14:textId="77777777" w:rsidR="00B44D7B" w:rsidRPr="00F16B9C" w:rsidRDefault="00B44D7B" w:rsidP="008813B3">
            <w:pPr>
              <w:spacing w:line="360" w:lineRule="auto"/>
              <w:contextualSpacing/>
              <w:mirrorIndents/>
              <w:jc w:val="left"/>
              <w:rPr>
                <w:rFonts w:ascii="Times New Roman" w:hAnsi="Times New Roman" w:cs="Times New Roman"/>
                <w:sz w:val="24"/>
                <w:szCs w:val="24"/>
                <w:lang w:val="pt-PT"/>
              </w:rPr>
            </w:pPr>
            <w:bookmarkStart w:id="384" w:name="_Toc119333643"/>
            <w:bookmarkStart w:id="385" w:name="_Toc119334525"/>
            <w:bookmarkStart w:id="386" w:name="_Toc119850015"/>
            <w:r w:rsidRPr="00F16B9C">
              <w:rPr>
                <w:rFonts w:ascii="Times New Roman" w:hAnsi="Times New Roman" w:cs="Times New Roman"/>
                <w:sz w:val="24"/>
                <w:szCs w:val="24"/>
                <w:lang w:val="pt-PT"/>
              </w:rPr>
              <w:t>Fluxo de Exceção</w:t>
            </w:r>
            <w:bookmarkEnd w:id="384"/>
            <w:bookmarkEnd w:id="385"/>
            <w:bookmarkEnd w:id="386"/>
          </w:p>
          <w:p w14:paraId="397355F5"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w:t>
            </w:r>
          </w:p>
        </w:tc>
      </w:tr>
      <w:tr w:rsidR="00B44D7B" w:rsidRPr="00F16B9C" w14:paraId="73471BB1" w14:textId="77777777" w:rsidTr="002526C0">
        <w:trPr>
          <w:trHeight w:val="907"/>
        </w:trPr>
        <w:tc>
          <w:tcPr>
            <w:tcW w:w="9736" w:type="dxa"/>
          </w:tcPr>
          <w:p w14:paraId="035BE2F7"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387" w:name="_Toc119333644"/>
            <w:bookmarkStart w:id="388" w:name="_Toc119334526"/>
            <w:bookmarkStart w:id="389" w:name="_Toc119850016"/>
            <w:r w:rsidRPr="00F16B9C">
              <w:rPr>
                <w:rFonts w:ascii="Times New Roman" w:hAnsi="Times New Roman" w:cs="Times New Roman"/>
                <w:bCs/>
                <w:sz w:val="24"/>
                <w:szCs w:val="24"/>
              </w:rPr>
              <w:t>PÓS CONDIÇÕES</w:t>
            </w:r>
            <w:bookmarkEnd w:id="387"/>
            <w:bookmarkEnd w:id="388"/>
            <w:bookmarkEnd w:id="389"/>
          </w:p>
          <w:p w14:paraId="771ECA62"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O usuário registrado aparecerá nos resultados de busca e outros registros vinculados a ele, e será capaz de acessar o CSID.</w:t>
            </w:r>
          </w:p>
        </w:tc>
      </w:tr>
      <w:tr w:rsidR="00B44D7B" w:rsidRPr="00F16B9C" w14:paraId="12E62927" w14:textId="77777777" w:rsidTr="002526C0">
        <w:trPr>
          <w:trHeight w:val="614"/>
        </w:trPr>
        <w:tc>
          <w:tcPr>
            <w:tcW w:w="9736" w:type="dxa"/>
          </w:tcPr>
          <w:p w14:paraId="09FE4C84"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390" w:name="_Toc119333645"/>
            <w:bookmarkStart w:id="391" w:name="_Toc119334527"/>
            <w:bookmarkStart w:id="392" w:name="_Toc119850017"/>
            <w:r w:rsidRPr="00F16B9C">
              <w:rPr>
                <w:rFonts w:ascii="Times New Roman" w:hAnsi="Times New Roman" w:cs="Times New Roman"/>
                <w:bCs/>
                <w:sz w:val="24"/>
                <w:szCs w:val="24"/>
              </w:rPr>
              <w:t>PONTOS DE EXTENSÃO</w:t>
            </w:r>
            <w:bookmarkEnd w:id="390"/>
            <w:bookmarkEnd w:id="391"/>
            <w:bookmarkEnd w:id="392"/>
          </w:p>
          <w:p w14:paraId="7BCA1720"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lastRenderedPageBreak/>
              <w:t>Registrar Equipamentos Solicitados e Registrar Serviços Solicitados, pois fornecem dados ocasionalmente necessários para esta ação.</w:t>
            </w:r>
          </w:p>
        </w:tc>
      </w:tr>
      <w:tr w:rsidR="00B44D7B" w:rsidRPr="00F16B9C" w14:paraId="368827CF" w14:textId="77777777" w:rsidTr="002526C0">
        <w:trPr>
          <w:trHeight w:val="347"/>
        </w:trPr>
        <w:tc>
          <w:tcPr>
            <w:tcW w:w="9736" w:type="dxa"/>
          </w:tcPr>
          <w:p w14:paraId="22C580D5"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393" w:name="_Toc119333646"/>
            <w:bookmarkStart w:id="394" w:name="_Toc119334528"/>
            <w:bookmarkStart w:id="395" w:name="_Toc119850018"/>
            <w:r w:rsidRPr="00F16B9C">
              <w:rPr>
                <w:rFonts w:ascii="Times New Roman" w:hAnsi="Times New Roman" w:cs="Times New Roman"/>
                <w:bCs/>
                <w:sz w:val="24"/>
                <w:szCs w:val="24"/>
              </w:rPr>
              <w:lastRenderedPageBreak/>
              <w:t>PONTOS DE INCLUSÃO</w:t>
            </w:r>
            <w:bookmarkEnd w:id="393"/>
            <w:bookmarkEnd w:id="394"/>
            <w:bookmarkEnd w:id="395"/>
          </w:p>
          <w:p w14:paraId="0DEC1FAF"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Cadastrar Equipamento, pois fornece diretamente dados necessário a esta ação.</w:t>
            </w:r>
          </w:p>
        </w:tc>
      </w:tr>
      <w:tr w:rsidR="00B44D7B" w:rsidRPr="00F16B9C" w14:paraId="184CDD8D" w14:textId="77777777" w:rsidTr="002526C0">
        <w:trPr>
          <w:trHeight w:val="341"/>
        </w:trPr>
        <w:tc>
          <w:tcPr>
            <w:tcW w:w="9736" w:type="dxa"/>
          </w:tcPr>
          <w:p w14:paraId="206C029F"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lang w:val="pt-PT"/>
              </w:rPr>
            </w:pPr>
            <w:bookmarkStart w:id="396" w:name="_Toc119333647"/>
            <w:bookmarkStart w:id="397" w:name="_Toc119334529"/>
            <w:bookmarkStart w:id="398" w:name="_Toc119850019"/>
            <w:r w:rsidRPr="00F16B9C">
              <w:rPr>
                <w:rFonts w:ascii="Times New Roman" w:hAnsi="Times New Roman" w:cs="Times New Roman"/>
                <w:bCs/>
                <w:sz w:val="24"/>
                <w:szCs w:val="24"/>
              </w:rPr>
              <w:t>OBSERVAÇÕES</w:t>
            </w:r>
            <w:bookmarkEnd w:id="396"/>
            <w:bookmarkEnd w:id="397"/>
            <w:bookmarkEnd w:id="398"/>
          </w:p>
          <w:p w14:paraId="6AAD601B"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w:t>
            </w:r>
          </w:p>
        </w:tc>
      </w:tr>
    </w:tbl>
    <w:p w14:paraId="57DC39B8" w14:textId="77777777" w:rsidR="00B44D7B" w:rsidRPr="00F16B9C" w:rsidRDefault="00B44D7B" w:rsidP="00F16B9C">
      <w:pPr>
        <w:contextualSpacing/>
        <w:mirrorIndents/>
        <w:rPr>
          <w:rFonts w:ascii="Times New Roman" w:hAnsi="Times New Roman" w:cs="Times New Roman"/>
          <w:bCs/>
          <w:sz w:val="24"/>
          <w:szCs w:val="24"/>
        </w:rPr>
      </w:pPr>
    </w:p>
    <w:p w14:paraId="369F3D55" w14:textId="27DCD5D5" w:rsidR="00B44D7B" w:rsidRPr="00F16B9C" w:rsidRDefault="008813B3" w:rsidP="00F16B9C">
      <w:pPr>
        <w:contextualSpacing/>
        <w:mirrorIndents/>
        <w:rPr>
          <w:rFonts w:ascii="Times New Roman" w:hAnsi="Times New Roman" w:cs="Times New Roman"/>
          <w:color w:val="000000" w:themeColor="text1"/>
          <w:sz w:val="24"/>
          <w:szCs w:val="24"/>
          <w:lang w:val="pt-PT"/>
        </w:rPr>
      </w:pPr>
      <w:r w:rsidRPr="00F16B9C">
        <w:rPr>
          <w:rFonts w:ascii="Times New Roman" w:hAnsi="Times New Roman" w:cs="Times New Roman"/>
          <w:noProof/>
          <w:sz w:val="24"/>
          <w:szCs w:val="24"/>
        </w:rPr>
        <w:drawing>
          <wp:anchor distT="0" distB="0" distL="114300" distR="114300" simplePos="0" relativeHeight="251680768" behindDoc="0" locked="0" layoutInCell="1" allowOverlap="1" wp14:anchorId="6550E4F1" wp14:editId="38E73837">
            <wp:simplePos x="0" y="0"/>
            <wp:positionH relativeFrom="column">
              <wp:posOffset>70485</wp:posOffset>
            </wp:positionH>
            <wp:positionV relativeFrom="paragraph">
              <wp:posOffset>262255</wp:posOffset>
            </wp:positionV>
            <wp:extent cx="5709920" cy="3063240"/>
            <wp:effectExtent l="0" t="0" r="5080" b="3810"/>
            <wp:wrapSquare wrapText="bothSides"/>
            <wp:docPr id="17"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Diagrama&#10;&#10;Descrição gerad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5709920" cy="3063240"/>
                    </a:xfrm>
                    <a:prstGeom prst="rect">
                      <a:avLst/>
                    </a:prstGeom>
                  </pic:spPr>
                </pic:pic>
              </a:graphicData>
            </a:graphic>
          </wp:anchor>
        </w:drawing>
      </w:r>
    </w:p>
    <w:p w14:paraId="1600B887" w14:textId="37A09E11" w:rsidR="00B44D7B" w:rsidRPr="00F16B9C" w:rsidRDefault="00B44D7B" w:rsidP="00F16B9C">
      <w:pPr>
        <w:keepNext/>
        <w:contextualSpacing/>
        <w:mirrorIndents/>
        <w:rPr>
          <w:rFonts w:ascii="Times New Roman" w:hAnsi="Times New Roman" w:cs="Times New Roman"/>
          <w:sz w:val="24"/>
          <w:szCs w:val="24"/>
        </w:rPr>
      </w:pPr>
    </w:p>
    <w:p w14:paraId="34B3D3EF" w14:textId="77777777" w:rsidR="00B44D7B" w:rsidRPr="00F16B9C" w:rsidRDefault="00B44D7B" w:rsidP="00F16B9C">
      <w:pPr>
        <w:pStyle w:val="Legenda"/>
        <w:spacing w:after="0" w:line="360" w:lineRule="auto"/>
        <w:contextualSpacing/>
        <w:mirrorIndents/>
        <w:rPr>
          <w:rFonts w:ascii="Times New Roman" w:hAnsi="Times New Roman" w:cs="Times New Roman"/>
          <w:sz w:val="24"/>
          <w:szCs w:val="24"/>
        </w:rPr>
      </w:pPr>
      <w:bookmarkStart w:id="399" w:name="_Toc120825417"/>
      <w:r w:rsidRPr="008813B3">
        <w:rPr>
          <w:rFonts w:ascii="Times New Roman" w:hAnsi="Times New Roman" w:cs="Times New Roman"/>
          <w:sz w:val="20"/>
          <w:szCs w:val="20"/>
        </w:rPr>
        <w:t xml:space="preserve">UC </w:t>
      </w:r>
      <w:r w:rsidRPr="008813B3">
        <w:rPr>
          <w:rFonts w:ascii="Times New Roman" w:hAnsi="Times New Roman" w:cs="Times New Roman"/>
          <w:sz w:val="20"/>
          <w:szCs w:val="20"/>
        </w:rPr>
        <w:fldChar w:fldCharType="begin"/>
      </w:r>
      <w:r w:rsidRPr="008813B3">
        <w:rPr>
          <w:rFonts w:ascii="Times New Roman" w:hAnsi="Times New Roman" w:cs="Times New Roman"/>
          <w:sz w:val="20"/>
          <w:szCs w:val="20"/>
        </w:rPr>
        <w:instrText xml:space="preserve"> SEQ UC \* ARABIC </w:instrText>
      </w:r>
      <w:r w:rsidRPr="008813B3">
        <w:rPr>
          <w:rFonts w:ascii="Times New Roman" w:hAnsi="Times New Roman" w:cs="Times New Roman"/>
          <w:sz w:val="20"/>
          <w:szCs w:val="20"/>
        </w:rPr>
        <w:fldChar w:fldCharType="separate"/>
      </w:r>
      <w:r w:rsidRPr="008813B3">
        <w:rPr>
          <w:rFonts w:ascii="Times New Roman" w:hAnsi="Times New Roman" w:cs="Times New Roman"/>
          <w:noProof/>
          <w:sz w:val="20"/>
          <w:szCs w:val="20"/>
        </w:rPr>
        <w:t>10</w:t>
      </w:r>
      <w:r w:rsidRPr="008813B3">
        <w:rPr>
          <w:rFonts w:ascii="Times New Roman" w:hAnsi="Times New Roman" w:cs="Times New Roman"/>
          <w:noProof/>
          <w:sz w:val="20"/>
          <w:szCs w:val="20"/>
        </w:rPr>
        <w:fldChar w:fldCharType="end"/>
      </w:r>
      <w:r w:rsidRPr="008813B3">
        <w:rPr>
          <w:rFonts w:ascii="Times New Roman" w:hAnsi="Times New Roman" w:cs="Times New Roman"/>
          <w:sz w:val="20"/>
          <w:szCs w:val="20"/>
        </w:rPr>
        <w:t xml:space="preserve"> Excluir Solicitação de Serviço</w:t>
      </w:r>
      <w:bookmarkEnd w:id="399"/>
      <w:r w:rsidRPr="00F16B9C">
        <w:rPr>
          <w:rFonts w:ascii="Times New Roman" w:hAnsi="Times New Roman" w:cs="Times New Roman"/>
          <w:sz w:val="24"/>
          <w:szCs w:val="24"/>
        </w:rPr>
        <w:br w:type="page"/>
      </w:r>
    </w:p>
    <w:p w14:paraId="71D636D6" w14:textId="77777777" w:rsidR="00B44D7B" w:rsidRPr="00F16B9C" w:rsidRDefault="00B44D7B" w:rsidP="00237540">
      <w:pPr>
        <w:pStyle w:val="PargrafodaLista"/>
        <w:numPr>
          <w:ilvl w:val="1"/>
          <w:numId w:val="43"/>
        </w:numPr>
        <w:ind w:left="0" w:firstLine="709"/>
        <w:mirrorIndents/>
        <w:jc w:val="left"/>
        <w:outlineLvl w:val="1"/>
        <w:rPr>
          <w:rFonts w:ascii="Times New Roman" w:hAnsi="Times New Roman" w:cs="Times New Roman"/>
          <w:sz w:val="24"/>
          <w:szCs w:val="24"/>
        </w:rPr>
      </w:pPr>
      <w:bookmarkStart w:id="400" w:name="_Toc120825316"/>
      <w:r w:rsidRPr="00F16B9C">
        <w:rPr>
          <w:rFonts w:ascii="Times New Roman" w:hAnsi="Times New Roman" w:cs="Times New Roman"/>
          <w:sz w:val="24"/>
          <w:szCs w:val="24"/>
        </w:rPr>
        <w:lastRenderedPageBreak/>
        <w:t>Casos de Uso de Consultas</w:t>
      </w:r>
      <w:bookmarkEnd w:id="400"/>
    </w:p>
    <w:p w14:paraId="4202A6BA" w14:textId="710C5008" w:rsidR="00B44D7B" w:rsidRPr="00F16B9C" w:rsidRDefault="001316E2" w:rsidP="008813B3">
      <w:pPr>
        <w:contextualSpacing/>
        <w:mirrorIndents/>
        <w:jc w:val="left"/>
        <w:rPr>
          <w:rFonts w:ascii="Times New Roman" w:hAnsi="Times New Roman" w:cs="Times New Roman"/>
          <w:sz w:val="24"/>
          <w:szCs w:val="24"/>
        </w:rPr>
      </w:pPr>
      <w:r w:rsidRPr="00F16B9C">
        <w:rPr>
          <w:rFonts w:ascii="Times New Roman" w:hAnsi="Times New Roman" w:cs="Times New Roman"/>
          <w:noProof/>
          <w:sz w:val="24"/>
          <w:szCs w:val="24"/>
        </w:rPr>
        <w:drawing>
          <wp:anchor distT="0" distB="0" distL="114300" distR="114300" simplePos="0" relativeHeight="251664384" behindDoc="0" locked="0" layoutInCell="1" allowOverlap="1" wp14:anchorId="25156295" wp14:editId="59C958E0">
            <wp:simplePos x="0" y="0"/>
            <wp:positionH relativeFrom="column">
              <wp:posOffset>-548005</wp:posOffset>
            </wp:positionH>
            <wp:positionV relativeFrom="paragraph">
              <wp:posOffset>501650</wp:posOffset>
            </wp:positionV>
            <wp:extent cx="6479540" cy="3777615"/>
            <wp:effectExtent l="0" t="0" r="0" b="0"/>
            <wp:wrapSquare wrapText="bothSides"/>
            <wp:docPr id="25" name="Imagem 2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Diagrama&#10;&#10;Descrição gerad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479540" cy="3777615"/>
                    </a:xfrm>
                    <a:prstGeom prst="rect">
                      <a:avLst/>
                    </a:prstGeom>
                  </pic:spPr>
                </pic:pic>
              </a:graphicData>
            </a:graphic>
          </wp:anchor>
        </w:drawing>
      </w:r>
      <w:r w:rsidR="00B44D7B" w:rsidRPr="00F16B9C">
        <w:rPr>
          <w:rFonts w:ascii="Times New Roman" w:hAnsi="Times New Roman" w:cs="Times New Roman"/>
          <w:sz w:val="24"/>
          <w:szCs w:val="24"/>
        </w:rPr>
        <w:t>Apesar deste não ser um módulo propriamente dito, algumas consultas se encontram diluídas no programa e de maneira geral, se encontram nos seguintes diagramas:</w:t>
      </w:r>
    </w:p>
    <w:p w14:paraId="7AC3187D" w14:textId="0D4A28CF" w:rsidR="00B44D7B" w:rsidRPr="00F16B9C" w:rsidRDefault="00B44D7B" w:rsidP="00F16B9C">
      <w:pPr>
        <w:keepNext/>
        <w:contextualSpacing/>
        <w:mirrorIndents/>
        <w:rPr>
          <w:rFonts w:ascii="Times New Roman" w:hAnsi="Times New Roman" w:cs="Times New Roman"/>
          <w:sz w:val="24"/>
          <w:szCs w:val="24"/>
        </w:rPr>
      </w:pPr>
    </w:p>
    <w:p w14:paraId="298F7B55" w14:textId="77777777" w:rsidR="00B44D7B" w:rsidRPr="008813B3" w:rsidRDefault="00B44D7B" w:rsidP="00F16B9C">
      <w:pPr>
        <w:pStyle w:val="Legenda"/>
        <w:spacing w:after="0" w:line="360" w:lineRule="auto"/>
        <w:contextualSpacing/>
        <w:mirrorIndents/>
        <w:rPr>
          <w:rFonts w:ascii="Times New Roman" w:hAnsi="Times New Roman" w:cs="Times New Roman"/>
          <w:sz w:val="20"/>
          <w:szCs w:val="20"/>
        </w:rPr>
      </w:pPr>
      <w:bookmarkStart w:id="401" w:name="_Toc120825418"/>
      <w:r w:rsidRPr="008813B3">
        <w:rPr>
          <w:rFonts w:ascii="Times New Roman" w:hAnsi="Times New Roman" w:cs="Times New Roman"/>
          <w:sz w:val="20"/>
          <w:szCs w:val="20"/>
        </w:rPr>
        <w:t xml:space="preserve">UC </w:t>
      </w:r>
      <w:r w:rsidRPr="008813B3">
        <w:rPr>
          <w:rFonts w:ascii="Times New Roman" w:hAnsi="Times New Roman" w:cs="Times New Roman"/>
          <w:sz w:val="20"/>
          <w:szCs w:val="20"/>
        </w:rPr>
        <w:fldChar w:fldCharType="begin"/>
      </w:r>
      <w:r w:rsidRPr="008813B3">
        <w:rPr>
          <w:rFonts w:ascii="Times New Roman" w:hAnsi="Times New Roman" w:cs="Times New Roman"/>
          <w:sz w:val="20"/>
          <w:szCs w:val="20"/>
        </w:rPr>
        <w:instrText xml:space="preserve"> SEQ UC \* ARABIC </w:instrText>
      </w:r>
      <w:r w:rsidRPr="008813B3">
        <w:rPr>
          <w:rFonts w:ascii="Times New Roman" w:hAnsi="Times New Roman" w:cs="Times New Roman"/>
          <w:sz w:val="20"/>
          <w:szCs w:val="20"/>
        </w:rPr>
        <w:fldChar w:fldCharType="separate"/>
      </w:r>
      <w:r w:rsidRPr="008813B3">
        <w:rPr>
          <w:rFonts w:ascii="Times New Roman" w:hAnsi="Times New Roman" w:cs="Times New Roman"/>
          <w:noProof/>
          <w:sz w:val="20"/>
          <w:szCs w:val="20"/>
        </w:rPr>
        <w:t>11</w:t>
      </w:r>
      <w:r w:rsidRPr="008813B3">
        <w:rPr>
          <w:rFonts w:ascii="Times New Roman" w:hAnsi="Times New Roman" w:cs="Times New Roman"/>
          <w:noProof/>
          <w:sz w:val="20"/>
          <w:szCs w:val="20"/>
        </w:rPr>
        <w:fldChar w:fldCharType="end"/>
      </w:r>
      <w:r w:rsidRPr="008813B3">
        <w:rPr>
          <w:rFonts w:ascii="Times New Roman" w:hAnsi="Times New Roman" w:cs="Times New Roman"/>
          <w:sz w:val="20"/>
          <w:szCs w:val="20"/>
        </w:rPr>
        <w:t xml:space="preserve"> Diagrama Geral de Consultas</w:t>
      </w:r>
      <w:bookmarkEnd w:id="401"/>
    </w:p>
    <w:p w14:paraId="007B328A" w14:textId="77777777" w:rsidR="00B44D7B" w:rsidRPr="00F16B9C" w:rsidRDefault="00B44D7B" w:rsidP="00F16B9C">
      <w:pPr>
        <w:contextualSpacing/>
        <w:mirrorIndents/>
        <w:rPr>
          <w:rFonts w:ascii="Times New Roman" w:hAnsi="Times New Roman" w:cs="Times New Roman"/>
          <w:sz w:val="24"/>
          <w:szCs w:val="24"/>
        </w:rPr>
      </w:pPr>
    </w:p>
    <w:p w14:paraId="114E96A0" w14:textId="77777777" w:rsidR="00B44D7B" w:rsidRPr="00F16B9C" w:rsidRDefault="00B44D7B" w:rsidP="00F16B9C">
      <w:pPr>
        <w:contextualSpacing/>
        <w:mirrorIndents/>
        <w:rPr>
          <w:rFonts w:ascii="Times New Roman" w:hAnsi="Times New Roman" w:cs="Times New Roman"/>
          <w:sz w:val="24"/>
          <w:szCs w:val="24"/>
        </w:rPr>
      </w:pPr>
    </w:p>
    <w:p w14:paraId="0EF53E56" w14:textId="77777777" w:rsidR="00B44D7B" w:rsidRPr="00F16B9C" w:rsidRDefault="00B44D7B" w:rsidP="00F16B9C">
      <w:pPr>
        <w:contextualSpacing/>
        <w:mirrorIndents/>
        <w:rPr>
          <w:rFonts w:ascii="Times New Roman" w:hAnsi="Times New Roman" w:cs="Times New Roman"/>
          <w:sz w:val="24"/>
          <w:szCs w:val="24"/>
        </w:rPr>
      </w:pPr>
    </w:p>
    <w:p w14:paraId="71652FC9" w14:textId="77777777" w:rsidR="00B44D7B" w:rsidRPr="00F16B9C" w:rsidRDefault="00B44D7B" w:rsidP="00F16B9C">
      <w:pPr>
        <w:contextualSpacing/>
        <w:mirrorIndents/>
        <w:rPr>
          <w:rFonts w:ascii="Times New Roman" w:hAnsi="Times New Roman" w:cs="Times New Roman"/>
          <w:sz w:val="24"/>
          <w:szCs w:val="24"/>
        </w:rPr>
      </w:pPr>
    </w:p>
    <w:p w14:paraId="51E71F9A" w14:textId="77777777" w:rsidR="00B44D7B" w:rsidRPr="00F16B9C" w:rsidRDefault="00B44D7B" w:rsidP="00F16B9C">
      <w:pPr>
        <w:contextualSpacing/>
        <w:mirrorIndents/>
        <w:rPr>
          <w:rFonts w:ascii="Times New Roman" w:hAnsi="Times New Roman" w:cs="Times New Roman"/>
          <w:sz w:val="24"/>
          <w:szCs w:val="24"/>
        </w:rPr>
      </w:pPr>
    </w:p>
    <w:p w14:paraId="2AB436A1" w14:textId="77777777" w:rsidR="00B44D7B" w:rsidRPr="00F16B9C" w:rsidRDefault="00B44D7B" w:rsidP="00F16B9C">
      <w:pPr>
        <w:contextualSpacing/>
        <w:mirrorIndents/>
        <w:rPr>
          <w:rFonts w:ascii="Times New Roman" w:hAnsi="Times New Roman" w:cs="Times New Roman"/>
          <w:sz w:val="24"/>
          <w:szCs w:val="24"/>
        </w:rPr>
      </w:pPr>
    </w:p>
    <w:p w14:paraId="5EA0969A" w14:textId="77777777" w:rsidR="00B44D7B" w:rsidRPr="00F16B9C" w:rsidRDefault="00B44D7B" w:rsidP="00F16B9C">
      <w:pPr>
        <w:contextualSpacing/>
        <w:mirrorIndents/>
        <w:rPr>
          <w:rFonts w:ascii="Times New Roman" w:hAnsi="Times New Roman" w:cs="Times New Roman"/>
          <w:sz w:val="24"/>
          <w:szCs w:val="24"/>
        </w:rPr>
      </w:pPr>
    </w:p>
    <w:p w14:paraId="51BE8329" w14:textId="77777777" w:rsidR="00B44D7B" w:rsidRPr="00F16B9C" w:rsidRDefault="00B44D7B" w:rsidP="00F16B9C">
      <w:pPr>
        <w:contextualSpacing/>
        <w:mirrorIndents/>
        <w:rPr>
          <w:rFonts w:ascii="Times New Roman" w:hAnsi="Times New Roman" w:cs="Times New Roman"/>
          <w:sz w:val="24"/>
          <w:szCs w:val="24"/>
        </w:rPr>
      </w:pPr>
    </w:p>
    <w:p w14:paraId="14BAA758" w14:textId="77777777" w:rsidR="00B44D7B" w:rsidRPr="00F16B9C" w:rsidRDefault="00B44D7B" w:rsidP="00F16B9C">
      <w:pPr>
        <w:contextualSpacing/>
        <w:mirrorIndents/>
        <w:rPr>
          <w:rFonts w:ascii="Times New Roman" w:hAnsi="Times New Roman" w:cs="Times New Roman"/>
          <w:sz w:val="24"/>
          <w:szCs w:val="24"/>
        </w:rPr>
      </w:pPr>
    </w:p>
    <w:p w14:paraId="57B2A093" w14:textId="77777777" w:rsidR="00B44D7B" w:rsidRPr="00F16B9C" w:rsidRDefault="00B44D7B" w:rsidP="00F16B9C">
      <w:pPr>
        <w:contextualSpacing/>
        <w:mirrorIndents/>
        <w:rPr>
          <w:rFonts w:ascii="Times New Roman" w:hAnsi="Times New Roman" w:cs="Times New Roman"/>
          <w:sz w:val="24"/>
          <w:szCs w:val="24"/>
        </w:rPr>
      </w:pPr>
    </w:p>
    <w:p w14:paraId="7AC71DC9" w14:textId="77777777" w:rsidR="00B44D7B" w:rsidRPr="00F16B9C" w:rsidRDefault="00B44D7B" w:rsidP="00F16B9C">
      <w:pPr>
        <w:contextualSpacing/>
        <w:mirrorIndents/>
        <w:rPr>
          <w:rFonts w:ascii="Times New Roman" w:hAnsi="Times New Roman" w:cs="Times New Roman"/>
          <w:sz w:val="24"/>
          <w:szCs w:val="24"/>
        </w:rPr>
      </w:pPr>
    </w:p>
    <w:p w14:paraId="43CEA7EC" w14:textId="77777777" w:rsidR="00B44D7B" w:rsidRPr="00F16B9C" w:rsidRDefault="00B44D7B" w:rsidP="00F16B9C">
      <w:pPr>
        <w:contextualSpacing/>
        <w:mirrorIndents/>
        <w:rPr>
          <w:rFonts w:ascii="Times New Roman" w:hAnsi="Times New Roman" w:cs="Times New Roman"/>
          <w:sz w:val="24"/>
          <w:szCs w:val="24"/>
        </w:rPr>
      </w:pPr>
    </w:p>
    <w:p w14:paraId="6A0CE4F8" w14:textId="77777777" w:rsidR="00B44D7B" w:rsidRPr="00F16B9C" w:rsidRDefault="00B44D7B" w:rsidP="00F16B9C">
      <w:pPr>
        <w:contextualSpacing/>
        <w:mirrorIndents/>
        <w:rPr>
          <w:rFonts w:ascii="Times New Roman" w:hAnsi="Times New Roman" w:cs="Times New Roman"/>
          <w:sz w:val="24"/>
          <w:szCs w:val="24"/>
        </w:rPr>
      </w:pPr>
    </w:p>
    <w:p w14:paraId="0BB8EEF0" w14:textId="77777777" w:rsidR="00B44D7B" w:rsidRPr="00F16B9C" w:rsidRDefault="00B44D7B" w:rsidP="00F16B9C">
      <w:pPr>
        <w:contextualSpacing/>
        <w:mirrorIndents/>
        <w:rPr>
          <w:rFonts w:ascii="Times New Roman" w:hAnsi="Times New Roman" w:cs="Times New Roman"/>
          <w:sz w:val="24"/>
          <w:szCs w:val="24"/>
        </w:rPr>
      </w:pPr>
    </w:p>
    <w:p w14:paraId="50B335CB" w14:textId="77777777" w:rsidR="00B44D7B" w:rsidRPr="00F16B9C" w:rsidRDefault="00B44D7B" w:rsidP="00F16B9C">
      <w:pPr>
        <w:contextualSpacing/>
        <w:mirrorIndents/>
        <w:rPr>
          <w:rFonts w:ascii="Times New Roman" w:hAnsi="Times New Roman" w:cs="Times New Roman"/>
          <w:sz w:val="24"/>
          <w:szCs w:val="24"/>
        </w:rPr>
      </w:pPr>
    </w:p>
    <w:p w14:paraId="062386F7"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402" w:name="_Toc120825317"/>
      <w:r w:rsidRPr="00F16B9C">
        <w:rPr>
          <w:rFonts w:ascii="Times New Roman" w:hAnsi="Times New Roman" w:cs="Times New Roman"/>
          <w:sz w:val="24"/>
          <w:szCs w:val="24"/>
        </w:rPr>
        <w:t>Exibir Todas as Solicitações de Serviço</w:t>
      </w:r>
      <w:bookmarkEnd w:id="402"/>
    </w:p>
    <w:tbl>
      <w:tblPr>
        <w:tblStyle w:val="Tabelacomgrade"/>
        <w:tblW w:w="0" w:type="auto"/>
        <w:tblLook w:val="04A0" w:firstRow="1" w:lastRow="0" w:firstColumn="1" w:lastColumn="0" w:noHBand="0" w:noVBand="1"/>
      </w:tblPr>
      <w:tblGrid>
        <w:gridCol w:w="9061"/>
      </w:tblGrid>
      <w:tr w:rsidR="00B44D7B" w:rsidRPr="00F16B9C" w14:paraId="61600819" w14:textId="77777777" w:rsidTr="002526C0">
        <w:trPr>
          <w:trHeight w:val="140"/>
        </w:trPr>
        <w:tc>
          <w:tcPr>
            <w:tcW w:w="9736" w:type="dxa"/>
          </w:tcPr>
          <w:p w14:paraId="1BFD5985"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03" w:name="_Toc119333650"/>
            <w:bookmarkStart w:id="404" w:name="_Toc119334532"/>
            <w:bookmarkStart w:id="405" w:name="_Toc119850022"/>
            <w:r w:rsidRPr="00F16B9C">
              <w:rPr>
                <w:rFonts w:ascii="Times New Roman" w:hAnsi="Times New Roman" w:cs="Times New Roman"/>
                <w:bCs/>
                <w:sz w:val="24"/>
                <w:szCs w:val="24"/>
              </w:rPr>
              <w:t>UC009 – EXIBIR TODAS AS SOLICITAÇÕES DE SERVIÇO</w:t>
            </w:r>
            <w:bookmarkEnd w:id="403"/>
            <w:bookmarkEnd w:id="404"/>
            <w:bookmarkEnd w:id="405"/>
          </w:p>
        </w:tc>
      </w:tr>
      <w:tr w:rsidR="00B44D7B" w:rsidRPr="00F16B9C" w14:paraId="1D090468" w14:textId="77777777" w:rsidTr="002526C0">
        <w:trPr>
          <w:trHeight w:val="612"/>
        </w:trPr>
        <w:tc>
          <w:tcPr>
            <w:tcW w:w="9736" w:type="dxa"/>
          </w:tcPr>
          <w:p w14:paraId="3C239D8B"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06" w:name="_Toc119333651"/>
            <w:bookmarkStart w:id="407" w:name="_Toc119334533"/>
            <w:bookmarkStart w:id="408" w:name="_Toc119850023"/>
            <w:r w:rsidRPr="00F16B9C">
              <w:rPr>
                <w:rFonts w:ascii="Times New Roman" w:hAnsi="Times New Roman" w:cs="Times New Roman"/>
                <w:bCs/>
                <w:sz w:val="24"/>
                <w:szCs w:val="24"/>
              </w:rPr>
              <w:t>DESCRIÇÃO DO CASO DE USO</w:t>
            </w:r>
            <w:bookmarkEnd w:id="406"/>
            <w:bookmarkEnd w:id="407"/>
            <w:bookmarkEnd w:id="408"/>
          </w:p>
          <w:p w14:paraId="3D5FBE01"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O Sistema listará todas as Solicitações de Serviço para os usuários logados.</w:t>
            </w:r>
          </w:p>
        </w:tc>
      </w:tr>
      <w:tr w:rsidR="00B44D7B" w:rsidRPr="00F16B9C" w14:paraId="31E775D3" w14:textId="77777777" w:rsidTr="002526C0">
        <w:trPr>
          <w:trHeight w:val="140"/>
        </w:trPr>
        <w:tc>
          <w:tcPr>
            <w:tcW w:w="9736" w:type="dxa"/>
          </w:tcPr>
          <w:p w14:paraId="7DFACDAA"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DOCUMENTOS RELACIONADOS</w:t>
            </w:r>
          </w:p>
          <w:p w14:paraId="19B0E254"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w:t>
            </w:r>
          </w:p>
        </w:tc>
      </w:tr>
      <w:tr w:rsidR="00B44D7B" w:rsidRPr="00F16B9C" w14:paraId="791D2FD1" w14:textId="77777777" w:rsidTr="002526C0">
        <w:trPr>
          <w:trHeight w:val="614"/>
        </w:trPr>
        <w:tc>
          <w:tcPr>
            <w:tcW w:w="9736" w:type="dxa"/>
          </w:tcPr>
          <w:p w14:paraId="179FFA2B"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09" w:name="_Toc119333652"/>
            <w:bookmarkStart w:id="410" w:name="_Toc119334534"/>
            <w:bookmarkStart w:id="411" w:name="_Toc119850024"/>
            <w:r w:rsidRPr="00F16B9C">
              <w:rPr>
                <w:rFonts w:ascii="Times New Roman" w:hAnsi="Times New Roman" w:cs="Times New Roman"/>
                <w:bCs/>
                <w:sz w:val="24"/>
                <w:szCs w:val="24"/>
              </w:rPr>
              <w:t>ATORES</w:t>
            </w:r>
            <w:bookmarkEnd w:id="409"/>
            <w:bookmarkEnd w:id="410"/>
            <w:bookmarkEnd w:id="411"/>
          </w:p>
          <w:p w14:paraId="6F4D0747"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Administradores Técnicos e Comandantes.</w:t>
            </w:r>
          </w:p>
        </w:tc>
      </w:tr>
      <w:tr w:rsidR="00B44D7B" w:rsidRPr="00F16B9C" w14:paraId="317A848A" w14:textId="77777777" w:rsidTr="002526C0">
        <w:trPr>
          <w:trHeight w:val="600"/>
        </w:trPr>
        <w:tc>
          <w:tcPr>
            <w:tcW w:w="9736" w:type="dxa"/>
          </w:tcPr>
          <w:p w14:paraId="6FC05D09"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12" w:name="_Toc119333653"/>
            <w:bookmarkStart w:id="413" w:name="_Toc119334535"/>
            <w:bookmarkStart w:id="414" w:name="_Toc119850025"/>
            <w:r w:rsidRPr="00F16B9C">
              <w:rPr>
                <w:rFonts w:ascii="Times New Roman" w:hAnsi="Times New Roman" w:cs="Times New Roman"/>
                <w:bCs/>
                <w:sz w:val="24"/>
                <w:szCs w:val="24"/>
              </w:rPr>
              <w:t>PRÉ-CONDIÇÕES</w:t>
            </w:r>
            <w:bookmarkEnd w:id="412"/>
            <w:bookmarkEnd w:id="413"/>
            <w:bookmarkEnd w:id="414"/>
          </w:p>
          <w:p w14:paraId="41BE02B4"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O Usuário deve estar logado no Sistema.</w:t>
            </w:r>
          </w:p>
        </w:tc>
      </w:tr>
      <w:tr w:rsidR="00B44D7B" w:rsidRPr="00F16B9C" w14:paraId="5E2D3A34" w14:textId="77777777" w:rsidTr="002526C0">
        <w:trPr>
          <w:trHeight w:val="2880"/>
        </w:trPr>
        <w:tc>
          <w:tcPr>
            <w:tcW w:w="9736" w:type="dxa"/>
          </w:tcPr>
          <w:p w14:paraId="443B711B"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15" w:name="_Toc119333654"/>
            <w:bookmarkStart w:id="416" w:name="_Toc119334536"/>
            <w:bookmarkStart w:id="417" w:name="_Toc119850026"/>
            <w:r w:rsidRPr="00F16B9C">
              <w:rPr>
                <w:rFonts w:ascii="Times New Roman" w:hAnsi="Times New Roman" w:cs="Times New Roman"/>
                <w:bCs/>
                <w:sz w:val="24"/>
                <w:szCs w:val="24"/>
              </w:rPr>
              <w:t>FLUXOS DE EVENTOS</w:t>
            </w:r>
            <w:bookmarkEnd w:id="415"/>
            <w:bookmarkEnd w:id="416"/>
            <w:bookmarkEnd w:id="417"/>
          </w:p>
          <w:p w14:paraId="376F03E2" w14:textId="77777777" w:rsidR="00B44D7B" w:rsidRPr="00F16B9C" w:rsidRDefault="00B44D7B" w:rsidP="008813B3">
            <w:pPr>
              <w:spacing w:line="360" w:lineRule="auto"/>
              <w:contextualSpacing/>
              <w:mirrorIndents/>
              <w:jc w:val="left"/>
              <w:rPr>
                <w:rFonts w:ascii="Times New Roman" w:hAnsi="Times New Roman" w:cs="Times New Roman"/>
                <w:sz w:val="24"/>
                <w:szCs w:val="24"/>
              </w:rPr>
            </w:pPr>
          </w:p>
          <w:p w14:paraId="38F4BE3B" w14:textId="77777777" w:rsidR="00B44D7B" w:rsidRPr="00F16B9C" w:rsidRDefault="00B44D7B" w:rsidP="008813B3">
            <w:pPr>
              <w:spacing w:line="360" w:lineRule="auto"/>
              <w:contextualSpacing/>
              <w:mirrorIndents/>
              <w:jc w:val="left"/>
              <w:rPr>
                <w:rFonts w:ascii="Times New Roman" w:hAnsi="Times New Roman" w:cs="Times New Roman"/>
                <w:sz w:val="24"/>
                <w:szCs w:val="24"/>
                <w:lang w:val="pt-PT"/>
              </w:rPr>
            </w:pPr>
            <w:bookmarkStart w:id="418" w:name="_Toc119333655"/>
            <w:bookmarkStart w:id="419" w:name="_Toc119334537"/>
            <w:bookmarkStart w:id="420" w:name="_Toc119850027"/>
            <w:r w:rsidRPr="00F16B9C">
              <w:rPr>
                <w:rFonts w:ascii="Times New Roman" w:hAnsi="Times New Roman" w:cs="Times New Roman"/>
                <w:sz w:val="24"/>
                <w:szCs w:val="24"/>
                <w:lang w:val="pt-PT"/>
              </w:rPr>
              <w:t>Fluxo Básico</w:t>
            </w:r>
            <w:bookmarkEnd w:id="418"/>
            <w:bookmarkEnd w:id="419"/>
            <w:bookmarkEnd w:id="420"/>
          </w:p>
          <w:p w14:paraId="2032C211"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pressiona o botão de Atualizar Tudo e atualiza e exibe todas as Solicitações registradas no momento.</w:t>
            </w:r>
          </w:p>
          <w:p w14:paraId="564BB77A"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p>
          <w:p w14:paraId="31CAB117" w14:textId="77777777" w:rsidR="00B44D7B" w:rsidRPr="00F16B9C" w:rsidRDefault="00B44D7B" w:rsidP="008813B3">
            <w:pPr>
              <w:spacing w:line="360" w:lineRule="auto"/>
              <w:contextualSpacing/>
              <w:mirrorIndents/>
              <w:jc w:val="left"/>
              <w:rPr>
                <w:rFonts w:ascii="Times New Roman" w:hAnsi="Times New Roman" w:cs="Times New Roman"/>
                <w:sz w:val="24"/>
                <w:szCs w:val="24"/>
                <w:lang w:val="pt-PT"/>
              </w:rPr>
            </w:pPr>
            <w:bookmarkStart w:id="421" w:name="_Toc119333656"/>
            <w:bookmarkStart w:id="422" w:name="_Toc119334538"/>
            <w:bookmarkStart w:id="423" w:name="_Toc119850028"/>
            <w:r w:rsidRPr="00F16B9C">
              <w:rPr>
                <w:rFonts w:ascii="Times New Roman" w:hAnsi="Times New Roman" w:cs="Times New Roman"/>
                <w:sz w:val="24"/>
                <w:szCs w:val="24"/>
                <w:lang w:val="pt-PT"/>
              </w:rPr>
              <w:t>Fluxo Alternativo</w:t>
            </w:r>
            <w:bookmarkEnd w:id="421"/>
            <w:bookmarkEnd w:id="422"/>
            <w:bookmarkEnd w:id="423"/>
          </w:p>
          <w:p w14:paraId="47F89D2A"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abre o menu Serviços no canto superior da tela e escolhe a opção ‘Todas as Solicitações’.</w:t>
            </w:r>
          </w:p>
          <w:p w14:paraId="27B23DFC"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painel se abre com todas as Solicitações registradas no momento.</w:t>
            </w:r>
          </w:p>
          <w:p w14:paraId="7C00AB55"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p>
          <w:p w14:paraId="40B9E453" w14:textId="77777777" w:rsidR="00B44D7B" w:rsidRPr="00F16B9C" w:rsidRDefault="00B44D7B" w:rsidP="008813B3">
            <w:pPr>
              <w:spacing w:line="360" w:lineRule="auto"/>
              <w:contextualSpacing/>
              <w:mirrorIndents/>
              <w:jc w:val="left"/>
              <w:rPr>
                <w:rFonts w:ascii="Times New Roman" w:hAnsi="Times New Roman" w:cs="Times New Roman"/>
                <w:sz w:val="24"/>
                <w:szCs w:val="24"/>
                <w:lang w:val="pt-PT"/>
              </w:rPr>
            </w:pPr>
            <w:bookmarkStart w:id="424" w:name="_Toc119333657"/>
            <w:bookmarkStart w:id="425" w:name="_Toc119334539"/>
            <w:bookmarkStart w:id="426" w:name="_Toc119850029"/>
            <w:r w:rsidRPr="00F16B9C">
              <w:rPr>
                <w:rFonts w:ascii="Times New Roman" w:hAnsi="Times New Roman" w:cs="Times New Roman"/>
                <w:sz w:val="24"/>
                <w:szCs w:val="24"/>
                <w:lang w:val="pt-PT"/>
              </w:rPr>
              <w:t>Fluxo de Exceção</w:t>
            </w:r>
            <w:bookmarkEnd w:id="424"/>
            <w:bookmarkEnd w:id="425"/>
            <w:bookmarkEnd w:id="426"/>
          </w:p>
          <w:p w14:paraId="36791527"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w:t>
            </w:r>
          </w:p>
        </w:tc>
      </w:tr>
      <w:tr w:rsidR="00B44D7B" w:rsidRPr="00F16B9C" w14:paraId="54E3B786" w14:textId="77777777" w:rsidTr="002526C0">
        <w:trPr>
          <w:trHeight w:val="907"/>
        </w:trPr>
        <w:tc>
          <w:tcPr>
            <w:tcW w:w="9736" w:type="dxa"/>
          </w:tcPr>
          <w:p w14:paraId="081ED036"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27" w:name="_Toc119333658"/>
            <w:bookmarkStart w:id="428" w:name="_Toc119334540"/>
            <w:bookmarkStart w:id="429" w:name="_Toc119850030"/>
            <w:r w:rsidRPr="00F16B9C">
              <w:rPr>
                <w:rFonts w:ascii="Times New Roman" w:hAnsi="Times New Roman" w:cs="Times New Roman"/>
                <w:bCs/>
                <w:sz w:val="24"/>
                <w:szCs w:val="24"/>
              </w:rPr>
              <w:t>PÓS CONDIÇÕES</w:t>
            </w:r>
            <w:bookmarkEnd w:id="427"/>
            <w:bookmarkEnd w:id="428"/>
            <w:bookmarkEnd w:id="429"/>
          </w:p>
          <w:p w14:paraId="212649A3"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O usuário verá todas as solicitações registradas, podendo aceitá-las e recusá-las conforme as permissões já descritas.</w:t>
            </w:r>
          </w:p>
        </w:tc>
      </w:tr>
      <w:tr w:rsidR="00B44D7B" w:rsidRPr="00F16B9C" w14:paraId="45E75051" w14:textId="77777777" w:rsidTr="002526C0">
        <w:trPr>
          <w:trHeight w:val="614"/>
        </w:trPr>
        <w:tc>
          <w:tcPr>
            <w:tcW w:w="9736" w:type="dxa"/>
          </w:tcPr>
          <w:p w14:paraId="3F046A32"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30" w:name="_Toc119333659"/>
            <w:bookmarkStart w:id="431" w:name="_Toc119334541"/>
            <w:bookmarkStart w:id="432" w:name="_Toc119850031"/>
            <w:r w:rsidRPr="00F16B9C">
              <w:rPr>
                <w:rFonts w:ascii="Times New Roman" w:hAnsi="Times New Roman" w:cs="Times New Roman"/>
                <w:bCs/>
                <w:sz w:val="24"/>
                <w:szCs w:val="24"/>
              </w:rPr>
              <w:t>PONTOS DE EXTENSÃO</w:t>
            </w:r>
            <w:bookmarkEnd w:id="430"/>
            <w:bookmarkEnd w:id="431"/>
            <w:bookmarkEnd w:id="432"/>
          </w:p>
          <w:p w14:paraId="276AC3D3"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w:t>
            </w:r>
          </w:p>
        </w:tc>
      </w:tr>
      <w:tr w:rsidR="00B44D7B" w:rsidRPr="00F16B9C" w14:paraId="7AEDAB4A" w14:textId="77777777" w:rsidTr="002526C0">
        <w:trPr>
          <w:trHeight w:val="347"/>
        </w:trPr>
        <w:tc>
          <w:tcPr>
            <w:tcW w:w="9736" w:type="dxa"/>
          </w:tcPr>
          <w:p w14:paraId="56010506"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33" w:name="_Toc119333660"/>
            <w:bookmarkStart w:id="434" w:name="_Toc119334542"/>
            <w:bookmarkStart w:id="435" w:name="_Toc119850032"/>
            <w:r w:rsidRPr="00F16B9C">
              <w:rPr>
                <w:rFonts w:ascii="Times New Roman" w:hAnsi="Times New Roman" w:cs="Times New Roman"/>
                <w:bCs/>
                <w:sz w:val="24"/>
                <w:szCs w:val="24"/>
              </w:rPr>
              <w:t>PONTOS DE INCLUSÃO</w:t>
            </w:r>
            <w:bookmarkEnd w:id="433"/>
            <w:bookmarkEnd w:id="434"/>
            <w:bookmarkEnd w:id="435"/>
          </w:p>
          <w:p w14:paraId="002A899B"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Registrar Solicitações de Serviço, pois fornece diretamente dados necessários para esta ação.</w:t>
            </w:r>
          </w:p>
        </w:tc>
      </w:tr>
      <w:tr w:rsidR="00B44D7B" w:rsidRPr="00F16B9C" w14:paraId="7082546B" w14:textId="77777777" w:rsidTr="002526C0">
        <w:trPr>
          <w:trHeight w:val="341"/>
        </w:trPr>
        <w:tc>
          <w:tcPr>
            <w:tcW w:w="9736" w:type="dxa"/>
          </w:tcPr>
          <w:p w14:paraId="0AD127A1"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lang w:val="pt-PT"/>
              </w:rPr>
            </w:pPr>
            <w:bookmarkStart w:id="436" w:name="_Toc119333661"/>
            <w:bookmarkStart w:id="437" w:name="_Toc119334543"/>
            <w:bookmarkStart w:id="438" w:name="_Toc119850033"/>
            <w:r w:rsidRPr="00F16B9C">
              <w:rPr>
                <w:rFonts w:ascii="Times New Roman" w:hAnsi="Times New Roman" w:cs="Times New Roman"/>
                <w:bCs/>
                <w:sz w:val="24"/>
                <w:szCs w:val="24"/>
              </w:rPr>
              <w:t>OBSERVAÇÕES</w:t>
            </w:r>
            <w:bookmarkEnd w:id="436"/>
            <w:bookmarkEnd w:id="437"/>
            <w:bookmarkEnd w:id="438"/>
          </w:p>
          <w:p w14:paraId="14EA0303"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lastRenderedPageBreak/>
              <w:t>-</w:t>
            </w:r>
          </w:p>
        </w:tc>
      </w:tr>
    </w:tbl>
    <w:p w14:paraId="52ED6DE7" w14:textId="77777777" w:rsidR="00B44D7B" w:rsidRPr="00F16B9C" w:rsidRDefault="00B44D7B" w:rsidP="00F16B9C">
      <w:pPr>
        <w:contextualSpacing/>
        <w:mirrorIndents/>
        <w:rPr>
          <w:rFonts w:ascii="Times New Roman" w:hAnsi="Times New Roman" w:cs="Times New Roman"/>
          <w:bCs/>
          <w:sz w:val="24"/>
          <w:szCs w:val="24"/>
        </w:rPr>
      </w:pPr>
    </w:p>
    <w:p w14:paraId="799E1972" w14:textId="77777777" w:rsidR="00B44D7B" w:rsidRPr="00F16B9C" w:rsidRDefault="00B44D7B" w:rsidP="00F16B9C">
      <w:pPr>
        <w:contextualSpacing/>
        <w:mirrorIndents/>
        <w:rPr>
          <w:rFonts w:ascii="Times New Roman" w:hAnsi="Times New Roman" w:cs="Times New Roman"/>
          <w:color w:val="000000" w:themeColor="text1"/>
          <w:sz w:val="24"/>
          <w:szCs w:val="24"/>
          <w:lang w:val="pt-PT"/>
        </w:rPr>
      </w:pPr>
    </w:p>
    <w:p w14:paraId="41432526"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3366D6CE" wp14:editId="0B4B5C27">
            <wp:extent cx="4850914" cy="2839559"/>
            <wp:effectExtent l="0" t="0" r="6985" b="0"/>
            <wp:docPr id="19" name="Imagem 1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Diagrama&#10;&#10;Descrição gerad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4850914" cy="2839559"/>
                    </a:xfrm>
                    <a:prstGeom prst="rect">
                      <a:avLst/>
                    </a:prstGeom>
                  </pic:spPr>
                </pic:pic>
              </a:graphicData>
            </a:graphic>
          </wp:inline>
        </w:drawing>
      </w:r>
    </w:p>
    <w:p w14:paraId="47F4EAA9" w14:textId="77777777" w:rsidR="00B44D7B" w:rsidRPr="008813B3" w:rsidRDefault="00B44D7B" w:rsidP="00F16B9C">
      <w:pPr>
        <w:pStyle w:val="Legenda"/>
        <w:spacing w:after="0" w:line="360" w:lineRule="auto"/>
        <w:contextualSpacing/>
        <w:mirrorIndents/>
        <w:rPr>
          <w:rFonts w:ascii="Times New Roman" w:hAnsi="Times New Roman" w:cs="Times New Roman"/>
          <w:sz w:val="20"/>
          <w:szCs w:val="20"/>
        </w:rPr>
      </w:pPr>
      <w:bookmarkStart w:id="439" w:name="_Toc120825419"/>
      <w:r w:rsidRPr="008813B3">
        <w:rPr>
          <w:rFonts w:ascii="Times New Roman" w:hAnsi="Times New Roman" w:cs="Times New Roman"/>
          <w:sz w:val="20"/>
          <w:szCs w:val="20"/>
        </w:rPr>
        <w:t xml:space="preserve">UC </w:t>
      </w:r>
      <w:r w:rsidRPr="008813B3">
        <w:rPr>
          <w:rFonts w:ascii="Times New Roman" w:hAnsi="Times New Roman" w:cs="Times New Roman"/>
          <w:sz w:val="20"/>
          <w:szCs w:val="20"/>
        </w:rPr>
        <w:fldChar w:fldCharType="begin"/>
      </w:r>
      <w:r w:rsidRPr="008813B3">
        <w:rPr>
          <w:rFonts w:ascii="Times New Roman" w:hAnsi="Times New Roman" w:cs="Times New Roman"/>
          <w:sz w:val="20"/>
          <w:szCs w:val="20"/>
        </w:rPr>
        <w:instrText xml:space="preserve"> SEQ UC \* ARABIC </w:instrText>
      </w:r>
      <w:r w:rsidRPr="008813B3">
        <w:rPr>
          <w:rFonts w:ascii="Times New Roman" w:hAnsi="Times New Roman" w:cs="Times New Roman"/>
          <w:sz w:val="20"/>
          <w:szCs w:val="20"/>
        </w:rPr>
        <w:fldChar w:fldCharType="separate"/>
      </w:r>
      <w:r w:rsidRPr="008813B3">
        <w:rPr>
          <w:rFonts w:ascii="Times New Roman" w:hAnsi="Times New Roman" w:cs="Times New Roman"/>
          <w:noProof/>
          <w:sz w:val="20"/>
          <w:szCs w:val="20"/>
        </w:rPr>
        <w:t>12</w:t>
      </w:r>
      <w:r w:rsidRPr="008813B3">
        <w:rPr>
          <w:rFonts w:ascii="Times New Roman" w:hAnsi="Times New Roman" w:cs="Times New Roman"/>
          <w:noProof/>
          <w:sz w:val="20"/>
          <w:szCs w:val="20"/>
        </w:rPr>
        <w:fldChar w:fldCharType="end"/>
      </w:r>
      <w:r w:rsidRPr="008813B3">
        <w:rPr>
          <w:rFonts w:ascii="Times New Roman" w:hAnsi="Times New Roman" w:cs="Times New Roman"/>
          <w:sz w:val="20"/>
          <w:szCs w:val="20"/>
        </w:rPr>
        <w:t xml:space="preserve"> Exibir Todas as Solicitações de Serviço</w:t>
      </w:r>
      <w:bookmarkEnd w:id="439"/>
    </w:p>
    <w:p w14:paraId="19DB36A7" w14:textId="77777777" w:rsidR="00B44D7B" w:rsidRPr="00F16B9C" w:rsidRDefault="00B44D7B" w:rsidP="00F16B9C">
      <w:pPr>
        <w:pStyle w:val="Legenda"/>
        <w:spacing w:after="0" w:line="360" w:lineRule="auto"/>
        <w:contextualSpacing/>
        <w:mirrorIndents/>
        <w:rPr>
          <w:rFonts w:ascii="Times New Roman" w:hAnsi="Times New Roman" w:cs="Times New Roman"/>
          <w:sz w:val="24"/>
          <w:szCs w:val="24"/>
        </w:rPr>
      </w:pPr>
    </w:p>
    <w:p w14:paraId="09CC75AB" w14:textId="77777777" w:rsidR="00B44D7B" w:rsidRPr="00F16B9C" w:rsidRDefault="00B44D7B" w:rsidP="00F16B9C">
      <w:pPr>
        <w:contextualSpacing/>
        <w:mirrorIndents/>
        <w:rPr>
          <w:rFonts w:ascii="Times New Roman" w:hAnsi="Times New Roman" w:cs="Times New Roman"/>
          <w:sz w:val="24"/>
          <w:szCs w:val="24"/>
        </w:rPr>
      </w:pPr>
    </w:p>
    <w:p w14:paraId="03CAE22A" w14:textId="77777777" w:rsidR="00B44D7B" w:rsidRPr="00F16B9C" w:rsidRDefault="00B44D7B" w:rsidP="00F16B9C">
      <w:pPr>
        <w:contextualSpacing/>
        <w:mirrorIndents/>
        <w:rPr>
          <w:rFonts w:ascii="Times New Roman" w:hAnsi="Times New Roman" w:cs="Times New Roman"/>
          <w:sz w:val="24"/>
          <w:szCs w:val="24"/>
        </w:rPr>
      </w:pPr>
    </w:p>
    <w:p w14:paraId="19530BD9" w14:textId="77777777" w:rsidR="00B44D7B" w:rsidRPr="00F16B9C" w:rsidRDefault="00B44D7B" w:rsidP="00F16B9C">
      <w:pPr>
        <w:contextualSpacing/>
        <w:mirrorIndents/>
        <w:rPr>
          <w:rFonts w:ascii="Times New Roman" w:hAnsi="Times New Roman" w:cs="Times New Roman"/>
          <w:sz w:val="24"/>
          <w:szCs w:val="24"/>
        </w:rPr>
      </w:pPr>
    </w:p>
    <w:p w14:paraId="21FA4C37" w14:textId="77777777" w:rsidR="00B44D7B" w:rsidRPr="00F16B9C" w:rsidRDefault="00B44D7B" w:rsidP="00F16B9C">
      <w:pPr>
        <w:contextualSpacing/>
        <w:mirrorIndents/>
        <w:rPr>
          <w:rFonts w:ascii="Times New Roman" w:hAnsi="Times New Roman" w:cs="Times New Roman"/>
          <w:sz w:val="24"/>
          <w:szCs w:val="24"/>
        </w:rPr>
      </w:pPr>
    </w:p>
    <w:p w14:paraId="1A4A9F4B" w14:textId="77777777" w:rsidR="00B44D7B" w:rsidRPr="00F16B9C" w:rsidRDefault="00B44D7B" w:rsidP="00F16B9C">
      <w:pPr>
        <w:contextualSpacing/>
        <w:mirrorIndents/>
        <w:rPr>
          <w:rFonts w:ascii="Times New Roman" w:hAnsi="Times New Roman" w:cs="Times New Roman"/>
          <w:sz w:val="24"/>
          <w:szCs w:val="24"/>
        </w:rPr>
      </w:pPr>
    </w:p>
    <w:p w14:paraId="3BCDB466" w14:textId="77777777" w:rsidR="00B44D7B" w:rsidRPr="00F16B9C" w:rsidRDefault="00B44D7B" w:rsidP="00F16B9C">
      <w:pPr>
        <w:contextualSpacing/>
        <w:mirrorIndents/>
        <w:rPr>
          <w:rFonts w:ascii="Times New Roman" w:hAnsi="Times New Roman" w:cs="Times New Roman"/>
          <w:sz w:val="24"/>
          <w:szCs w:val="24"/>
        </w:rPr>
      </w:pPr>
    </w:p>
    <w:p w14:paraId="5D8E70B7" w14:textId="77777777" w:rsidR="00B44D7B" w:rsidRPr="00F16B9C" w:rsidRDefault="00B44D7B" w:rsidP="00F16B9C">
      <w:pPr>
        <w:contextualSpacing/>
        <w:mirrorIndents/>
        <w:rPr>
          <w:rFonts w:ascii="Times New Roman" w:hAnsi="Times New Roman" w:cs="Times New Roman"/>
          <w:sz w:val="24"/>
          <w:szCs w:val="24"/>
        </w:rPr>
      </w:pPr>
    </w:p>
    <w:p w14:paraId="3C86F725" w14:textId="77777777" w:rsidR="00B44D7B" w:rsidRPr="00F16B9C" w:rsidRDefault="00B44D7B" w:rsidP="00F16B9C">
      <w:pPr>
        <w:contextualSpacing/>
        <w:mirrorIndents/>
        <w:rPr>
          <w:rFonts w:ascii="Times New Roman" w:hAnsi="Times New Roman" w:cs="Times New Roman"/>
          <w:sz w:val="24"/>
          <w:szCs w:val="24"/>
        </w:rPr>
      </w:pPr>
    </w:p>
    <w:p w14:paraId="20C4180A" w14:textId="77777777" w:rsidR="00B44D7B" w:rsidRPr="00F16B9C" w:rsidRDefault="00B44D7B" w:rsidP="00F16B9C">
      <w:pPr>
        <w:contextualSpacing/>
        <w:mirrorIndents/>
        <w:rPr>
          <w:rFonts w:ascii="Times New Roman" w:hAnsi="Times New Roman" w:cs="Times New Roman"/>
          <w:sz w:val="24"/>
          <w:szCs w:val="24"/>
        </w:rPr>
      </w:pPr>
    </w:p>
    <w:p w14:paraId="1DDB0A0E" w14:textId="77777777" w:rsidR="00B44D7B" w:rsidRPr="00F16B9C" w:rsidRDefault="00B44D7B" w:rsidP="00F16B9C">
      <w:pPr>
        <w:contextualSpacing/>
        <w:mirrorIndents/>
        <w:rPr>
          <w:rFonts w:ascii="Times New Roman" w:hAnsi="Times New Roman" w:cs="Times New Roman"/>
          <w:sz w:val="24"/>
          <w:szCs w:val="24"/>
        </w:rPr>
      </w:pPr>
    </w:p>
    <w:p w14:paraId="771D8D6E" w14:textId="77777777" w:rsidR="00B44D7B" w:rsidRPr="00F16B9C" w:rsidRDefault="00B44D7B" w:rsidP="00F16B9C">
      <w:pPr>
        <w:contextualSpacing/>
        <w:mirrorIndents/>
        <w:rPr>
          <w:rFonts w:ascii="Times New Roman" w:hAnsi="Times New Roman" w:cs="Times New Roman"/>
          <w:sz w:val="24"/>
          <w:szCs w:val="24"/>
        </w:rPr>
      </w:pPr>
    </w:p>
    <w:p w14:paraId="43C7A6B4" w14:textId="77777777" w:rsidR="00B44D7B" w:rsidRPr="00F16B9C" w:rsidRDefault="00B44D7B" w:rsidP="00F16B9C">
      <w:pPr>
        <w:contextualSpacing/>
        <w:mirrorIndents/>
        <w:rPr>
          <w:rFonts w:ascii="Times New Roman" w:hAnsi="Times New Roman" w:cs="Times New Roman"/>
          <w:sz w:val="24"/>
          <w:szCs w:val="24"/>
        </w:rPr>
      </w:pPr>
    </w:p>
    <w:p w14:paraId="5D53170A" w14:textId="77777777" w:rsidR="00B44D7B" w:rsidRPr="00F16B9C" w:rsidRDefault="00B44D7B" w:rsidP="00F16B9C">
      <w:pPr>
        <w:contextualSpacing/>
        <w:mirrorIndents/>
        <w:rPr>
          <w:rFonts w:ascii="Times New Roman" w:hAnsi="Times New Roman" w:cs="Times New Roman"/>
          <w:sz w:val="24"/>
          <w:szCs w:val="24"/>
        </w:rPr>
      </w:pPr>
    </w:p>
    <w:p w14:paraId="57A7B7B1" w14:textId="77777777" w:rsidR="00B44D7B" w:rsidRPr="00F16B9C" w:rsidRDefault="00B44D7B" w:rsidP="00F16B9C">
      <w:pPr>
        <w:contextualSpacing/>
        <w:mirrorIndents/>
        <w:rPr>
          <w:rFonts w:ascii="Times New Roman" w:hAnsi="Times New Roman" w:cs="Times New Roman"/>
          <w:sz w:val="24"/>
          <w:szCs w:val="24"/>
        </w:rPr>
      </w:pPr>
    </w:p>
    <w:p w14:paraId="583EF211" w14:textId="77777777" w:rsidR="00B44D7B" w:rsidRPr="00F16B9C" w:rsidRDefault="00B44D7B" w:rsidP="00F16B9C">
      <w:pPr>
        <w:contextualSpacing/>
        <w:mirrorIndents/>
        <w:rPr>
          <w:rFonts w:ascii="Times New Roman" w:hAnsi="Times New Roman" w:cs="Times New Roman"/>
          <w:sz w:val="24"/>
          <w:szCs w:val="24"/>
        </w:rPr>
      </w:pPr>
    </w:p>
    <w:p w14:paraId="01D95E2E" w14:textId="77777777" w:rsidR="00B44D7B" w:rsidRPr="00F16B9C" w:rsidRDefault="00B44D7B" w:rsidP="00F16B9C">
      <w:pPr>
        <w:contextualSpacing/>
        <w:mirrorIndents/>
        <w:rPr>
          <w:rFonts w:ascii="Times New Roman" w:hAnsi="Times New Roman" w:cs="Times New Roman"/>
          <w:sz w:val="24"/>
          <w:szCs w:val="24"/>
        </w:rPr>
      </w:pPr>
    </w:p>
    <w:p w14:paraId="0AFEC2B0" w14:textId="77777777" w:rsidR="00B44D7B" w:rsidRPr="00F16B9C" w:rsidRDefault="00B44D7B" w:rsidP="00F16B9C">
      <w:pPr>
        <w:contextualSpacing/>
        <w:mirrorIndents/>
        <w:rPr>
          <w:rFonts w:ascii="Times New Roman" w:hAnsi="Times New Roman" w:cs="Times New Roman"/>
          <w:sz w:val="24"/>
          <w:szCs w:val="24"/>
        </w:rPr>
      </w:pPr>
    </w:p>
    <w:p w14:paraId="6A7F815A" w14:textId="77777777" w:rsidR="00B44D7B" w:rsidRPr="00F16B9C" w:rsidRDefault="00B44D7B" w:rsidP="00F16B9C">
      <w:pPr>
        <w:contextualSpacing/>
        <w:mirrorIndents/>
        <w:rPr>
          <w:rFonts w:ascii="Times New Roman" w:hAnsi="Times New Roman" w:cs="Times New Roman"/>
          <w:sz w:val="24"/>
          <w:szCs w:val="24"/>
        </w:rPr>
      </w:pPr>
    </w:p>
    <w:p w14:paraId="389238FF" w14:textId="77777777" w:rsidR="00B44D7B" w:rsidRPr="00F16B9C" w:rsidRDefault="00B44D7B" w:rsidP="00F16B9C">
      <w:pPr>
        <w:contextualSpacing/>
        <w:mirrorIndents/>
        <w:rPr>
          <w:rFonts w:ascii="Times New Roman" w:hAnsi="Times New Roman" w:cs="Times New Roman"/>
          <w:sz w:val="24"/>
          <w:szCs w:val="24"/>
        </w:rPr>
      </w:pPr>
    </w:p>
    <w:p w14:paraId="5CA15AFD" w14:textId="77777777" w:rsidR="00B44D7B" w:rsidRPr="00F16B9C" w:rsidRDefault="00B44D7B" w:rsidP="00F16B9C">
      <w:pPr>
        <w:contextualSpacing/>
        <w:mirrorIndents/>
        <w:rPr>
          <w:rFonts w:ascii="Times New Roman" w:hAnsi="Times New Roman" w:cs="Times New Roman"/>
          <w:sz w:val="24"/>
          <w:szCs w:val="24"/>
        </w:rPr>
      </w:pPr>
    </w:p>
    <w:p w14:paraId="352C7946"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440" w:name="_Toc120825318"/>
      <w:r w:rsidRPr="00F16B9C">
        <w:rPr>
          <w:rFonts w:ascii="Times New Roman" w:hAnsi="Times New Roman" w:cs="Times New Roman"/>
          <w:sz w:val="24"/>
          <w:szCs w:val="24"/>
        </w:rPr>
        <w:t>Exibir Minhas Solicitações de Serviço</w:t>
      </w:r>
      <w:bookmarkEnd w:id="440"/>
    </w:p>
    <w:tbl>
      <w:tblPr>
        <w:tblStyle w:val="Tabelacomgrade"/>
        <w:tblW w:w="0" w:type="auto"/>
        <w:tblLook w:val="04A0" w:firstRow="1" w:lastRow="0" w:firstColumn="1" w:lastColumn="0" w:noHBand="0" w:noVBand="1"/>
      </w:tblPr>
      <w:tblGrid>
        <w:gridCol w:w="9061"/>
      </w:tblGrid>
      <w:tr w:rsidR="00B44D7B" w:rsidRPr="00F16B9C" w14:paraId="41D9317C" w14:textId="77777777" w:rsidTr="002526C0">
        <w:trPr>
          <w:trHeight w:val="140"/>
        </w:trPr>
        <w:tc>
          <w:tcPr>
            <w:tcW w:w="9736" w:type="dxa"/>
          </w:tcPr>
          <w:p w14:paraId="06353259"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41" w:name="_Toc119333663"/>
            <w:bookmarkStart w:id="442" w:name="_Toc119334545"/>
            <w:bookmarkStart w:id="443" w:name="_Toc119850035"/>
            <w:r w:rsidRPr="00F16B9C">
              <w:rPr>
                <w:rFonts w:ascii="Times New Roman" w:hAnsi="Times New Roman" w:cs="Times New Roman"/>
                <w:bCs/>
                <w:sz w:val="24"/>
                <w:szCs w:val="24"/>
              </w:rPr>
              <w:t>UC010 – EXIBIR MINHAS SOLICITAÇÕES DE SERVIÇO</w:t>
            </w:r>
            <w:bookmarkEnd w:id="441"/>
            <w:bookmarkEnd w:id="442"/>
            <w:bookmarkEnd w:id="443"/>
          </w:p>
        </w:tc>
      </w:tr>
      <w:tr w:rsidR="00B44D7B" w:rsidRPr="00F16B9C" w14:paraId="4265CF41" w14:textId="77777777" w:rsidTr="002526C0">
        <w:trPr>
          <w:trHeight w:val="612"/>
        </w:trPr>
        <w:tc>
          <w:tcPr>
            <w:tcW w:w="9736" w:type="dxa"/>
          </w:tcPr>
          <w:p w14:paraId="444C41E1"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44" w:name="_Toc119333664"/>
            <w:bookmarkStart w:id="445" w:name="_Toc119334546"/>
            <w:bookmarkStart w:id="446" w:name="_Toc119850036"/>
            <w:r w:rsidRPr="00F16B9C">
              <w:rPr>
                <w:rFonts w:ascii="Times New Roman" w:hAnsi="Times New Roman" w:cs="Times New Roman"/>
                <w:bCs/>
                <w:sz w:val="24"/>
                <w:szCs w:val="24"/>
              </w:rPr>
              <w:t>DESCRIÇÃO DO CASO DE USO</w:t>
            </w:r>
            <w:bookmarkEnd w:id="444"/>
            <w:bookmarkEnd w:id="445"/>
            <w:bookmarkEnd w:id="446"/>
          </w:p>
          <w:p w14:paraId="3C883ACB"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O Sistema listará as Solicitações de Serviço feitas pelo usuário.</w:t>
            </w:r>
          </w:p>
          <w:p w14:paraId="5144405B"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p>
        </w:tc>
      </w:tr>
      <w:tr w:rsidR="00B44D7B" w:rsidRPr="00F16B9C" w14:paraId="3F585DC5" w14:textId="77777777" w:rsidTr="002526C0">
        <w:trPr>
          <w:trHeight w:val="140"/>
        </w:trPr>
        <w:tc>
          <w:tcPr>
            <w:tcW w:w="9736" w:type="dxa"/>
          </w:tcPr>
          <w:p w14:paraId="56CCD58A"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DOCUMENTOS RELACIONADOS</w:t>
            </w:r>
          </w:p>
          <w:p w14:paraId="0B2902AD"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w:t>
            </w:r>
          </w:p>
        </w:tc>
      </w:tr>
      <w:tr w:rsidR="00B44D7B" w:rsidRPr="00F16B9C" w14:paraId="5094246F" w14:textId="77777777" w:rsidTr="002526C0">
        <w:trPr>
          <w:trHeight w:val="614"/>
        </w:trPr>
        <w:tc>
          <w:tcPr>
            <w:tcW w:w="9736" w:type="dxa"/>
          </w:tcPr>
          <w:p w14:paraId="3C122DE0"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47" w:name="_Toc119333665"/>
            <w:bookmarkStart w:id="448" w:name="_Toc119334547"/>
            <w:bookmarkStart w:id="449" w:name="_Toc119850037"/>
            <w:r w:rsidRPr="00F16B9C">
              <w:rPr>
                <w:rFonts w:ascii="Times New Roman" w:hAnsi="Times New Roman" w:cs="Times New Roman"/>
                <w:bCs/>
                <w:sz w:val="24"/>
                <w:szCs w:val="24"/>
              </w:rPr>
              <w:t>ATORES</w:t>
            </w:r>
            <w:bookmarkEnd w:id="447"/>
            <w:bookmarkEnd w:id="448"/>
            <w:bookmarkEnd w:id="449"/>
          </w:p>
          <w:p w14:paraId="2076C604"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Administradores Capitães ou Técnicos.</w:t>
            </w:r>
          </w:p>
          <w:p w14:paraId="0797408D"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p>
        </w:tc>
      </w:tr>
      <w:tr w:rsidR="00B44D7B" w:rsidRPr="00F16B9C" w14:paraId="255DE553" w14:textId="77777777" w:rsidTr="002526C0">
        <w:trPr>
          <w:trHeight w:val="600"/>
        </w:trPr>
        <w:tc>
          <w:tcPr>
            <w:tcW w:w="9736" w:type="dxa"/>
          </w:tcPr>
          <w:p w14:paraId="5E468D8A"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50" w:name="_Toc119333666"/>
            <w:bookmarkStart w:id="451" w:name="_Toc119334548"/>
            <w:bookmarkStart w:id="452" w:name="_Toc119850038"/>
            <w:r w:rsidRPr="00F16B9C">
              <w:rPr>
                <w:rFonts w:ascii="Times New Roman" w:hAnsi="Times New Roman" w:cs="Times New Roman"/>
                <w:bCs/>
                <w:sz w:val="24"/>
                <w:szCs w:val="24"/>
              </w:rPr>
              <w:t>PRÉ-CONDIÇÕES</w:t>
            </w:r>
            <w:bookmarkEnd w:id="450"/>
            <w:bookmarkEnd w:id="451"/>
            <w:bookmarkEnd w:id="452"/>
          </w:p>
          <w:p w14:paraId="53B0D175"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Os usuários devem estar logados no Sistema.</w:t>
            </w:r>
          </w:p>
          <w:p w14:paraId="416045AD"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p>
        </w:tc>
      </w:tr>
      <w:tr w:rsidR="00B44D7B" w:rsidRPr="00F16B9C" w14:paraId="0798BC01" w14:textId="77777777" w:rsidTr="003163FF">
        <w:trPr>
          <w:trHeight w:val="2559"/>
        </w:trPr>
        <w:tc>
          <w:tcPr>
            <w:tcW w:w="9736" w:type="dxa"/>
          </w:tcPr>
          <w:p w14:paraId="1E337513"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53" w:name="_Toc119333667"/>
            <w:bookmarkStart w:id="454" w:name="_Toc119334549"/>
            <w:bookmarkStart w:id="455" w:name="_Toc119850039"/>
            <w:r w:rsidRPr="00F16B9C">
              <w:rPr>
                <w:rFonts w:ascii="Times New Roman" w:hAnsi="Times New Roman" w:cs="Times New Roman"/>
                <w:bCs/>
                <w:sz w:val="24"/>
                <w:szCs w:val="24"/>
              </w:rPr>
              <w:t>FLUXOS DE EVENTOS</w:t>
            </w:r>
            <w:bookmarkEnd w:id="453"/>
            <w:bookmarkEnd w:id="454"/>
            <w:bookmarkEnd w:id="455"/>
          </w:p>
          <w:p w14:paraId="371F1E2A" w14:textId="77777777" w:rsidR="00B44D7B" w:rsidRPr="00F16B9C" w:rsidRDefault="00B44D7B" w:rsidP="008813B3">
            <w:pPr>
              <w:spacing w:line="360" w:lineRule="auto"/>
              <w:contextualSpacing/>
              <w:mirrorIndents/>
              <w:jc w:val="left"/>
              <w:rPr>
                <w:rFonts w:ascii="Times New Roman" w:hAnsi="Times New Roman" w:cs="Times New Roman"/>
                <w:sz w:val="24"/>
                <w:szCs w:val="24"/>
              </w:rPr>
            </w:pPr>
          </w:p>
          <w:p w14:paraId="3FD4F6F1" w14:textId="77777777" w:rsidR="00B44D7B" w:rsidRPr="00F16B9C" w:rsidRDefault="00B44D7B" w:rsidP="008813B3">
            <w:pPr>
              <w:spacing w:line="360" w:lineRule="auto"/>
              <w:contextualSpacing/>
              <w:mirrorIndents/>
              <w:jc w:val="left"/>
              <w:rPr>
                <w:rFonts w:ascii="Times New Roman" w:hAnsi="Times New Roman" w:cs="Times New Roman"/>
                <w:sz w:val="24"/>
                <w:szCs w:val="24"/>
                <w:lang w:val="pt-PT"/>
              </w:rPr>
            </w:pPr>
            <w:bookmarkStart w:id="456" w:name="_Toc119333668"/>
            <w:bookmarkStart w:id="457" w:name="_Toc119334550"/>
            <w:bookmarkStart w:id="458" w:name="_Toc119850040"/>
            <w:r w:rsidRPr="00F16B9C">
              <w:rPr>
                <w:rFonts w:ascii="Times New Roman" w:hAnsi="Times New Roman" w:cs="Times New Roman"/>
                <w:sz w:val="24"/>
                <w:szCs w:val="24"/>
                <w:lang w:val="pt-PT"/>
              </w:rPr>
              <w:t>Fluxo Básico</w:t>
            </w:r>
            <w:bookmarkEnd w:id="456"/>
            <w:bookmarkEnd w:id="457"/>
            <w:bookmarkEnd w:id="458"/>
          </w:p>
          <w:p w14:paraId="6812528A"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pressiona o menu Serviços e a opção ‘Minhas Solicitações’.</w:t>
            </w:r>
          </w:p>
          <w:p w14:paraId="21F573EB"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Um painel com apenas as Solicitações que ele registrou será aberto.</w:t>
            </w:r>
          </w:p>
          <w:p w14:paraId="606CB48B"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p>
          <w:p w14:paraId="45571ED9" w14:textId="77777777" w:rsidR="00B44D7B" w:rsidRPr="00F16B9C" w:rsidRDefault="00B44D7B" w:rsidP="008813B3">
            <w:pPr>
              <w:spacing w:line="360" w:lineRule="auto"/>
              <w:contextualSpacing/>
              <w:mirrorIndents/>
              <w:jc w:val="left"/>
              <w:rPr>
                <w:rFonts w:ascii="Times New Roman" w:hAnsi="Times New Roman" w:cs="Times New Roman"/>
                <w:sz w:val="24"/>
                <w:szCs w:val="24"/>
                <w:lang w:val="pt-PT"/>
              </w:rPr>
            </w:pPr>
            <w:bookmarkStart w:id="459" w:name="_Toc119333669"/>
            <w:bookmarkStart w:id="460" w:name="_Toc119334551"/>
            <w:bookmarkStart w:id="461" w:name="_Toc119850041"/>
            <w:r w:rsidRPr="00F16B9C">
              <w:rPr>
                <w:rFonts w:ascii="Times New Roman" w:hAnsi="Times New Roman" w:cs="Times New Roman"/>
                <w:sz w:val="24"/>
                <w:szCs w:val="24"/>
                <w:lang w:val="pt-PT"/>
              </w:rPr>
              <w:t>Fluxo Alternativo</w:t>
            </w:r>
            <w:bookmarkEnd w:id="459"/>
            <w:bookmarkEnd w:id="460"/>
            <w:bookmarkEnd w:id="461"/>
          </w:p>
          <w:p w14:paraId="3A474951"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w:t>
            </w:r>
          </w:p>
          <w:p w14:paraId="5BD48423"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p>
          <w:p w14:paraId="02DE1925" w14:textId="77777777" w:rsidR="00B44D7B" w:rsidRPr="00F16B9C" w:rsidRDefault="00B44D7B" w:rsidP="008813B3">
            <w:pPr>
              <w:spacing w:line="360" w:lineRule="auto"/>
              <w:contextualSpacing/>
              <w:mirrorIndents/>
              <w:jc w:val="left"/>
              <w:rPr>
                <w:rFonts w:ascii="Times New Roman" w:hAnsi="Times New Roman" w:cs="Times New Roman"/>
                <w:sz w:val="24"/>
                <w:szCs w:val="24"/>
                <w:lang w:val="pt-PT"/>
              </w:rPr>
            </w:pPr>
            <w:bookmarkStart w:id="462" w:name="_Toc119333670"/>
            <w:bookmarkStart w:id="463" w:name="_Toc119334552"/>
            <w:bookmarkStart w:id="464" w:name="_Toc119850042"/>
            <w:r w:rsidRPr="00F16B9C">
              <w:rPr>
                <w:rFonts w:ascii="Times New Roman" w:hAnsi="Times New Roman" w:cs="Times New Roman"/>
                <w:sz w:val="24"/>
                <w:szCs w:val="24"/>
                <w:lang w:val="pt-PT"/>
              </w:rPr>
              <w:t>Fluxo de Exceção</w:t>
            </w:r>
            <w:bookmarkEnd w:id="462"/>
            <w:bookmarkEnd w:id="463"/>
            <w:bookmarkEnd w:id="464"/>
          </w:p>
          <w:p w14:paraId="1D775F89"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w:t>
            </w:r>
          </w:p>
        </w:tc>
      </w:tr>
      <w:tr w:rsidR="00B44D7B" w:rsidRPr="00F16B9C" w14:paraId="6E36C12E" w14:textId="77777777" w:rsidTr="002526C0">
        <w:trPr>
          <w:trHeight w:val="907"/>
        </w:trPr>
        <w:tc>
          <w:tcPr>
            <w:tcW w:w="9736" w:type="dxa"/>
          </w:tcPr>
          <w:p w14:paraId="09712372"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65" w:name="_Toc119333671"/>
            <w:bookmarkStart w:id="466" w:name="_Toc119334553"/>
            <w:bookmarkStart w:id="467" w:name="_Toc119850043"/>
            <w:r w:rsidRPr="00F16B9C">
              <w:rPr>
                <w:rFonts w:ascii="Times New Roman" w:hAnsi="Times New Roman" w:cs="Times New Roman"/>
                <w:bCs/>
                <w:sz w:val="24"/>
                <w:szCs w:val="24"/>
              </w:rPr>
              <w:t>PÓS CONDIÇÕES</w:t>
            </w:r>
            <w:bookmarkEnd w:id="465"/>
            <w:bookmarkEnd w:id="466"/>
            <w:bookmarkEnd w:id="467"/>
          </w:p>
          <w:p w14:paraId="54697EEA"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O Usuário verá as solicitações que criou num painel intitulado ‘Minhas Solicitações’.</w:t>
            </w:r>
          </w:p>
        </w:tc>
      </w:tr>
      <w:tr w:rsidR="00B44D7B" w:rsidRPr="00F16B9C" w14:paraId="20B9654D" w14:textId="77777777" w:rsidTr="002526C0">
        <w:trPr>
          <w:trHeight w:val="614"/>
        </w:trPr>
        <w:tc>
          <w:tcPr>
            <w:tcW w:w="9736" w:type="dxa"/>
          </w:tcPr>
          <w:p w14:paraId="459DEA50"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68" w:name="_Toc119333672"/>
            <w:bookmarkStart w:id="469" w:name="_Toc119334554"/>
            <w:bookmarkStart w:id="470" w:name="_Toc119850044"/>
            <w:r w:rsidRPr="00F16B9C">
              <w:rPr>
                <w:rFonts w:ascii="Times New Roman" w:hAnsi="Times New Roman" w:cs="Times New Roman"/>
                <w:bCs/>
                <w:sz w:val="24"/>
                <w:szCs w:val="24"/>
              </w:rPr>
              <w:t>PONTOS DE EXTENSÃO</w:t>
            </w:r>
            <w:bookmarkEnd w:id="468"/>
            <w:bookmarkEnd w:id="469"/>
            <w:bookmarkEnd w:id="470"/>
          </w:p>
          <w:p w14:paraId="5632C86B"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w:t>
            </w:r>
          </w:p>
          <w:p w14:paraId="753F840A"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p>
        </w:tc>
      </w:tr>
      <w:tr w:rsidR="00B44D7B" w:rsidRPr="00F16B9C" w14:paraId="4C1F5155" w14:textId="77777777" w:rsidTr="002526C0">
        <w:trPr>
          <w:trHeight w:val="347"/>
        </w:trPr>
        <w:tc>
          <w:tcPr>
            <w:tcW w:w="9736" w:type="dxa"/>
          </w:tcPr>
          <w:p w14:paraId="03700395"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71" w:name="_Toc119333673"/>
            <w:bookmarkStart w:id="472" w:name="_Toc119334555"/>
            <w:bookmarkStart w:id="473" w:name="_Toc119850045"/>
            <w:r w:rsidRPr="00F16B9C">
              <w:rPr>
                <w:rFonts w:ascii="Times New Roman" w:hAnsi="Times New Roman" w:cs="Times New Roman"/>
                <w:bCs/>
                <w:sz w:val="24"/>
                <w:szCs w:val="24"/>
              </w:rPr>
              <w:lastRenderedPageBreak/>
              <w:t>PONTOS DE INCLUSÃO</w:t>
            </w:r>
            <w:bookmarkEnd w:id="471"/>
            <w:bookmarkEnd w:id="472"/>
            <w:bookmarkEnd w:id="473"/>
          </w:p>
          <w:p w14:paraId="7B461EFA"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Registrar Solicitações de Serviço, pois fornece diretamente dados necessários para esta ação.</w:t>
            </w:r>
          </w:p>
        </w:tc>
      </w:tr>
      <w:tr w:rsidR="00B44D7B" w:rsidRPr="00F16B9C" w14:paraId="332E46FA" w14:textId="77777777" w:rsidTr="002526C0">
        <w:trPr>
          <w:trHeight w:val="341"/>
        </w:trPr>
        <w:tc>
          <w:tcPr>
            <w:tcW w:w="9736" w:type="dxa"/>
          </w:tcPr>
          <w:p w14:paraId="68801519"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lang w:val="pt-PT"/>
              </w:rPr>
            </w:pPr>
            <w:bookmarkStart w:id="474" w:name="_Toc119333674"/>
            <w:bookmarkStart w:id="475" w:name="_Toc119334556"/>
            <w:bookmarkStart w:id="476" w:name="_Toc119850046"/>
            <w:r w:rsidRPr="00F16B9C">
              <w:rPr>
                <w:rFonts w:ascii="Times New Roman" w:hAnsi="Times New Roman" w:cs="Times New Roman"/>
                <w:bCs/>
                <w:sz w:val="24"/>
                <w:szCs w:val="24"/>
              </w:rPr>
              <w:t>OBSERVAÇÕES</w:t>
            </w:r>
            <w:bookmarkEnd w:id="474"/>
            <w:bookmarkEnd w:id="475"/>
            <w:bookmarkEnd w:id="476"/>
          </w:p>
          <w:p w14:paraId="14B65D84"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w:t>
            </w:r>
          </w:p>
        </w:tc>
      </w:tr>
    </w:tbl>
    <w:p w14:paraId="1165BD3D" w14:textId="77777777" w:rsidR="00B44D7B" w:rsidRPr="00F16B9C" w:rsidRDefault="00B44D7B" w:rsidP="00F16B9C">
      <w:pPr>
        <w:contextualSpacing/>
        <w:mirrorIndents/>
        <w:rPr>
          <w:rFonts w:ascii="Times New Roman" w:hAnsi="Times New Roman" w:cs="Times New Roman"/>
          <w:bCs/>
          <w:sz w:val="24"/>
          <w:szCs w:val="24"/>
        </w:rPr>
      </w:pPr>
    </w:p>
    <w:p w14:paraId="07198D87" w14:textId="77777777" w:rsidR="00B44D7B" w:rsidRPr="00F16B9C" w:rsidRDefault="00B44D7B" w:rsidP="00F16B9C">
      <w:pPr>
        <w:contextualSpacing/>
        <w:mirrorIndents/>
        <w:rPr>
          <w:rFonts w:ascii="Times New Roman" w:hAnsi="Times New Roman" w:cs="Times New Roman"/>
          <w:color w:val="000000" w:themeColor="text1"/>
          <w:sz w:val="24"/>
          <w:szCs w:val="24"/>
          <w:lang w:val="pt-PT"/>
        </w:rPr>
      </w:pPr>
    </w:p>
    <w:p w14:paraId="7A5728A4"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651B0A4D" wp14:editId="59670669">
            <wp:extent cx="4951485" cy="3508745"/>
            <wp:effectExtent l="0" t="0" r="1905" b="0"/>
            <wp:docPr id="21" name="Imagem 2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Diagrama&#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957184" cy="3512783"/>
                    </a:xfrm>
                    <a:prstGeom prst="rect">
                      <a:avLst/>
                    </a:prstGeom>
                  </pic:spPr>
                </pic:pic>
              </a:graphicData>
            </a:graphic>
          </wp:inline>
        </w:drawing>
      </w:r>
    </w:p>
    <w:p w14:paraId="7CBF090C" w14:textId="77777777" w:rsidR="00B44D7B" w:rsidRPr="008813B3" w:rsidRDefault="00B44D7B" w:rsidP="00F16B9C">
      <w:pPr>
        <w:pStyle w:val="Legenda"/>
        <w:spacing w:after="0" w:line="360" w:lineRule="auto"/>
        <w:contextualSpacing/>
        <w:mirrorIndents/>
        <w:rPr>
          <w:rFonts w:ascii="Times New Roman" w:hAnsi="Times New Roman" w:cs="Times New Roman"/>
          <w:sz w:val="20"/>
          <w:szCs w:val="20"/>
        </w:rPr>
      </w:pPr>
      <w:bookmarkStart w:id="477" w:name="_Toc120825420"/>
      <w:r w:rsidRPr="008813B3">
        <w:rPr>
          <w:rFonts w:ascii="Times New Roman" w:hAnsi="Times New Roman" w:cs="Times New Roman"/>
          <w:sz w:val="20"/>
          <w:szCs w:val="20"/>
        </w:rPr>
        <w:t xml:space="preserve">UC </w:t>
      </w:r>
      <w:r w:rsidRPr="008813B3">
        <w:rPr>
          <w:rFonts w:ascii="Times New Roman" w:hAnsi="Times New Roman" w:cs="Times New Roman"/>
          <w:sz w:val="20"/>
          <w:szCs w:val="20"/>
        </w:rPr>
        <w:fldChar w:fldCharType="begin"/>
      </w:r>
      <w:r w:rsidRPr="008813B3">
        <w:rPr>
          <w:rFonts w:ascii="Times New Roman" w:hAnsi="Times New Roman" w:cs="Times New Roman"/>
          <w:sz w:val="20"/>
          <w:szCs w:val="20"/>
        </w:rPr>
        <w:instrText xml:space="preserve"> SEQ UC \* ARABIC </w:instrText>
      </w:r>
      <w:r w:rsidRPr="008813B3">
        <w:rPr>
          <w:rFonts w:ascii="Times New Roman" w:hAnsi="Times New Roman" w:cs="Times New Roman"/>
          <w:sz w:val="20"/>
          <w:szCs w:val="20"/>
        </w:rPr>
        <w:fldChar w:fldCharType="separate"/>
      </w:r>
      <w:r w:rsidRPr="008813B3">
        <w:rPr>
          <w:rFonts w:ascii="Times New Roman" w:hAnsi="Times New Roman" w:cs="Times New Roman"/>
          <w:noProof/>
          <w:sz w:val="20"/>
          <w:szCs w:val="20"/>
        </w:rPr>
        <w:t>13</w:t>
      </w:r>
      <w:r w:rsidRPr="008813B3">
        <w:rPr>
          <w:rFonts w:ascii="Times New Roman" w:hAnsi="Times New Roman" w:cs="Times New Roman"/>
          <w:noProof/>
          <w:sz w:val="20"/>
          <w:szCs w:val="20"/>
        </w:rPr>
        <w:fldChar w:fldCharType="end"/>
      </w:r>
      <w:r w:rsidRPr="008813B3">
        <w:rPr>
          <w:rFonts w:ascii="Times New Roman" w:hAnsi="Times New Roman" w:cs="Times New Roman"/>
          <w:sz w:val="20"/>
          <w:szCs w:val="20"/>
        </w:rPr>
        <w:t xml:space="preserve"> Exibir Minhas Solicitações de Serviço</w:t>
      </w:r>
      <w:bookmarkEnd w:id="477"/>
    </w:p>
    <w:p w14:paraId="47CAF9BC" w14:textId="77777777" w:rsidR="00B44D7B" w:rsidRPr="00F16B9C" w:rsidRDefault="00B44D7B" w:rsidP="00F16B9C">
      <w:pPr>
        <w:pStyle w:val="Legenda"/>
        <w:spacing w:after="0" w:line="360" w:lineRule="auto"/>
        <w:contextualSpacing/>
        <w:mirrorIndents/>
        <w:rPr>
          <w:rFonts w:ascii="Times New Roman" w:hAnsi="Times New Roman" w:cs="Times New Roman"/>
          <w:sz w:val="24"/>
          <w:szCs w:val="24"/>
        </w:rPr>
      </w:pPr>
    </w:p>
    <w:p w14:paraId="50DB7C2F" w14:textId="77777777" w:rsidR="00B44D7B" w:rsidRPr="00F16B9C" w:rsidRDefault="00B44D7B" w:rsidP="00F16B9C">
      <w:pPr>
        <w:contextualSpacing/>
        <w:mirrorIndents/>
        <w:rPr>
          <w:rFonts w:ascii="Times New Roman" w:hAnsi="Times New Roman" w:cs="Times New Roman"/>
          <w:sz w:val="24"/>
          <w:szCs w:val="24"/>
        </w:rPr>
      </w:pPr>
    </w:p>
    <w:p w14:paraId="0F37FD94" w14:textId="77777777" w:rsidR="00B44D7B" w:rsidRPr="00F16B9C" w:rsidRDefault="00B44D7B" w:rsidP="00F16B9C">
      <w:pPr>
        <w:contextualSpacing/>
        <w:mirrorIndents/>
        <w:rPr>
          <w:rFonts w:ascii="Times New Roman" w:hAnsi="Times New Roman" w:cs="Times New Roman"/>
          <w:sz w:val="24"/>
          <w:szCs w:val="24"/>
        </w:rPr>
      </w:pPr>
    </w:p>
    <w:p w14:paraId="7207DCD2" w14:textId="77777777" w:rsidR="00B44D7B" w:rsidRPr="00F16B9C" w:rsidRDefault="00B44D7B" w:rsidP="00F16B9C">
      <w:pPr>
        <w:contextualSpacing/>
        <w:mirrorIndents/>
        <w:rPr>
          <w:rFonts w:ascii="Times New Roman" w:hAnsi="Times New Roman" w:cs="Times New Roman"/>
          <w:sz w:val="24"/>
          <w:szCs w:val="24"/>
        </w:rPr>
      </w:pPr>
    </w:p>
    <w:p w14:paraId="32AF5E20" w14:textId="77777777" w:rsidR="00B44D7B" w:rsidRPr="00F16B9C" w:rsidRDefault="00B44D7B" w:rsidP="00F16B9C">
      <w:pPr>
        <w:contextualSpacing/>
        <w:mirrorIndents/>
        <w:rPr>
          <w:rFonts w:ascii="Times New Roman" w:hAnsi="Times New Roman" w:cs="Times New Roman"/>
          <w:sz w:val="24"/>
          <w:szCs w:val="24"/>
        </w:rPr>
      </w:pPr>
    </w:p>
    <w:p w14:paraId="0CBAB297" w14:textId="77777777" w:rsidR="00B44D7B" w:rsidRPr="00F16B9C" w:rsidRDefault="00B44D7B" w:rsidP="00F16B9C">
      <w:pPr>
        <w:contextualSpacing/>
        <w:mirrorIndents/>
        <w:rPr>
          <w:rFonts w:ascii="Times New Roman" w:hAnsi="Times New Roman" w:cs="Times New Roman"/>
          <w:sz w:val="24"/>
          <w:szCs w:val="24"/>
        </w:rPr>
      </w:pPr>
    </w:p>
    <w:p w14:paraId="716210D6" w14:textId="77777777" w:rsidR="00B44D7B" w:rsidRPr="00F16B9C" w:rsidRDefault="00B44D7B" w:rsidP="00F16B9C">
      <w:pPr>
        <w:contextualSpacing/>
        <w:mirrorIndents/>
        <w:rPr>
          <w:rFonts w:ascii="Times New Roman" w:hAnsi="Times New Roman" w:cs="Times New Roman"/>
          <w:sz w:val="24"/>
          <w:szCs w:val="24"/>
        </w:rPr>
      </w:pPr>
    </w:p>
    <w:p w14:paraId="5A2CD49B" w14:textId="77777777" w:rsidR="00B44D7B" w:rsidRPr="00F16B9C" w:rsidRDefault="00B44D7B" w:rsidP="00F16B9C">
      <w:pPr>
        <w:contextualSpacing/>
        <w:mirrorIndents/>
        <w:rPr>
          <w:rFonts w:ascii="Times New Roman" w:hAnsi="Times New Roman" w:cs="Times New Roman"/>
          <w:sz w:val="24"/>
          <w:szCs w:val="24"/>
        </w:rPr>
      </w:pPr>
    </w:p>
    <w:p w14:paraId="04E529AF" w14:textId="77777777" w:rsidR="00B44D7B" w:rsidRPr="00F16B9C" w:rsidRDefault="00B44D7B" w:rsidP="00F16B9C">
      <w:pPr>
        <w:contextualSpacing/>
        <w:mirrorIndents/>
        <w:rPr>
          <w:rFonts w:ascii="Times New Roman" w:hAnsi="Times New Roman" w:cs="Times New Roman"/>
          <w:sz w:val="24"/>
          <w:szCs w:val="24"/>
        </w:rPr>
      </w:pPr>
    </w:p>
    <w:p w14:paraId="667CDD36" w14:textId="77777777" w:rsidR="00B44D7B" w:rsidRPr="00F16B9C" w:rsidRDefault="00B44D7B" w:rsidP="00F16B9C">
      <w:pPr>
        <w:contextualSpacing/>
        <w:mirrorIndents/>
        <w:rPr>
          <w:rFonts w:ascii="Times New Roman" w:hAnsi="Times New Roman" w:cs="Times New Roman"/>
          <w:sz w:val="24"/>
          <w:szCs w:val="24"/>
        </w:rPr>
      </w:pPr>
    </w:p>
    <w:p w14:paraId="5F3F5B20" w14:textId="77777777" w:rsidR="00B44D7B" w:rsidRPr="00F16B9C" w:rsidRDefault="00B44D7B" w:rsidP="00F16B9C">
      <w:pPr>
        <w:contextualSpacing/>
        <w:mirrorIndents/>
        <w:rPr>
          <w:rFonts w:ascii="Times New Roman" w:hAnsi="Times New Roman" w:cs="Times New Roman"/>
          <w:sz w:val="24"/>
          <w:szCs w:val="24"/>
        </w:rPr>
      </w:pPr>
    </w:p>
    <w:p w14:paraId="1C97B3CB" w14:textId="77777777" w:rsidR="00B44D7B" w:rsidRPr="00F16B9C" w:rsidRDefault="00B44D7B" w:rsidP="00F16B9C">
      <w:pPr>
        <w:contextualSpacing/>
        <w:mirrorIndents/>
        <w:rPr>
          <w:rFonts w:ascii="Times New Roman" w:hAnsi="Times New Roman" w:cs="Times New Roman"/>
          <w:sz w:val="24"/>
          <w:szCs w:val="24"/>
        </w:rPr>
      </w:pPr>
    </w:p>
    <w:p w14:paraId="02D92C12" w14:textId="77777777" w:rsidR="00B44D7B" w:rsidRPr="00F16B9C" w:rsidRDefault="00B44D7B" w:rsidP="00F16B9C">
      <w:pPr>
        <w:contextualSpacing/>
        <w:mirrorIndents/>
        <w:rPr>
          <w:rFonts w:ascii="Times New Roman" w:hAnsi="Times New Roman" w:cs="Times New Roman"/>
          <w:sz w:val="24"/>
          <w:szCs w:val="24"/>
        </w:rPr>
      </w:pPr>
    </w:p>
    <w:p w14:paraId="607C604A" w14:textId="77777777" w:rsidR="00B44D7B" w:rsidRPr="00F16B9C" w:rsidRDefault="00B44D7B" w:rsidP="00F16B9C">
      <w:pPr>
        <w:contextualSpacing/>
        <w:mirrorIndents/>
        <w:rPr>
          <w:rFonts w:ascii="Times New Roman" w:hAnsi="Times New Roman" w:cs="Times New Roman"/>
          <w:sz w:val="24"/>
          <w:szCs w:val="24"/>
        </w:rPr>
      </w:pPr>
    </w:p>
    <w:p w14:paraId="1E86E81B" w14:textId="77777777" w:rsidR="00B44D7B" w:rsidRPr="00F16B9C" w:rsidRDefault="00B44D7B" w:rsidP="00F16B9C">
      <w:pPr>
        <w:contextualSpacing/>
        <w:mirrorIndents/>
        <w:rPr>
          <w:rFonts w:ascii="Times New Roman" w:hAnsi="Times New Roman" w:cs="Times New Roman"/>
          <w:sz w:val="24"/>
          <w:szCs w:val="24"/>
        </w:rPr>
      </w:pPr>
    </w:p>
    <w:p w14:paraId="38830988" w14:textId="77777777" w:rsidR="00B44D7B" w:rsidRPr="00F16B9C" w:rsidRDefault="00B44D7B" w:rsidP="00F16B9C">
      <w:pPr>
        <w:contextualSpacing/>
        <w:mirrorIndents/>
        <w:rPr>
          <w:rFonts w:ascii="Times New Roman" w:hAnsi="Times New Roman" w:cs="Times New Roman"/>
          <w:sz w:val="24"/>
          <w:szCs w:val="24"/>
        </w:rPr>
      </w:pPr>
    </w:p>
    <w:p w14:paraId="16118951" w14:textId="77777777" w:rsidR="00B44D7B" w:rsidRPr="00F16B9C" w:rsidRDefault="00B44D7B" w:rsidP="00F16B9C">
      <w:pPr>
        <w:contextualSpacing/>
        <w:mirrorIndents/>
        <w:rPr>
          <w:rFonts w:ascii="Times New Roman" w:hAnsi="Times New Roman" w:cs="Times New Roman"/>
          <w:sz w:val="24"/>
          <w:szCs w:val="24"/>
        </w:rPr>
      </w:pPr>
    </w:p>
    <w:p w14:paraId="39CD92E9" w14:textId="77777777" w:rsidR="00B44D7B" w:rsidRPr="00F16B9C" w:rsidRDefault="00B44D7B" w:rsidP="00F16B9C">
      <w:pPr>
        <w:contextualSpacing/>
        <w:mirrorIndents/>
        <w:rPr>
          <w:rFonts w:ascii="Times New Roman" w:hAnsi="Times New Roman" w:cs="Times New Roman"/>
          <w:sz w:val="24"/>
          <w:szCs w:val="24"/>
        </w:rPr>
      </w:pPr>
    </w:p>
    <w:p w14:paraId="1E89CE1C" w14:textId="77777777" w:rsidR="00B44D7B" w:rsidRPr="00F16B9C" w:rsidRDefault="00B44D7B" w:rsidP="00F16B9C">
      <w:pPr>
        <w:contextualSpacing/>
        <w:mirrorIndents/>
        <w:rPr>
          <w:rFonts w:ascii="Times New Roman" w:hAnsi="Times New Roman" w:cs="Times New Roman"/>
          <w:sz w:val="24"/>
          <w:szCs w:val="24"/>
        </w:rPr>
      </w:pPr>
    </w:p>
    <w:p w14:paraId="27B4DD5E"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478" w:name="_Toc120825319"/>
      <w:r w:rsidRPr="00F16B9C">
        <w:rPr>
          <w:rFonts w:ascii="Times New Roman" w:hAnsi="Times New Roman" w:cs="Times New Roman"/>
          <w:sz w:val="24"/>
          <w:szCs w:val="24"/>
        </w:rPr>
        <w:t>Exibir Meus Serviços</w:t>
      </w:r>
      <w:bookmarkEnd w:id="478"/>
    </w:p>
    <w:tbl>
      <w:tblPr>
        <w:tblStyle w:val="Tabelacomgrade"/>
        <w:tblW w:w="0" w:type="auto"/>
        <w:tblLook w:val="04A0" w:firstRow="1" w:lastRow="0" w:firstColumn="1" w:lastColumn="0" w:noHBand="0" w:noVBand="1"/>
      </w:tblPr>
      <w:tblGrid>
        <w:gridCol w:w="9061"/>
      </w:tblGrid>
      <w:tr w:rsidR="00B44D7B" w:rsidRPr="00F16B9C" w14:paraId="07E59303" w14:textId="77777777" w:rsidTr="002526C0">
        <w:trPr>
          <w:trHeight w:val="140"/>
        </w:trPr>
        <w:tc>
          <w:tcPr>
            <w:tcW w:w="9736" w:type="dxa"/>
          </w:tcPr>
          <w:p w14:paraId="609D26C7"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79" w:name="_Toc119333676"/>
            <w:bookmarkStart w:id="480" w:name="_Toc119334558"/>
            <w:bookmarkStart w:id="481" w:name="_Toc119850048"/>
            <w:r w:rsidRPr="00F16B9C">
              <w:rPr>
                <w:rFonts w:ascii="Times New Roman" w:hAnsi="Times New Roman" w:cs="Times New Roman"/>
                <w:bCs/>
                <w:sz w:val="24"/>
                <w:szCs w:val="24"/>
              </w:rPr>
              <w:t>UC011 – EXIBIR MEUS SERVIÇOS</w:t>
            </w:r>
            <w:bookmarkEnd w:id="479"/>
            <w:bookmarkEnd w:id="480"/>
            <w:bookmarkEnd w:id="481"/>
          </w:p>
        </w:tc>
      </w:tr>
      <w:tr w:rsidR="00B44D7B" w:rsidRPr="00F16B9C" w14:paraId="4E113195" w14:textId="77777777" w:rsidTr="002526C0">
        <w:trPr>
          <w:trHeight w:val="612"/>
        </w:trPr>
        <w:tc>
          <w:tcPr>
            <w:tcW w:w="9736" w:type="dxa"/>
          </w:tcPr>
          <w:p w14:paraId="0D459117"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82" w:name="_Toc119333677"/>
            <w:bookmarkStart w:id="483" w:name="_Toc119334559"/>
            <w:bookmarkStart w:id="484" w:name="_Toc119850049"/>
            <w:r w:rsidRPr="00F16B9C">
              <w:rPr>
                <w:rFonts w:ascii="Times New Roman" w:hAnsi="Times New Roman" w:cs="Times New Roman"/>
                <w:bCs/>
                <w:sz w:val="24"/>
                <w:szCs w:val="24"/>
              </w:rPr>
              <w:t>DESCRIÇÃO DO CASO DE USO</w:t>
            </w:r>
            <w:bookmarkEnd w:id="482"/>
            <w:bookmarkEnd w:id="483"/>
            <w:bookmarkEnd w:id="484"/>
          </w:p>
          <w:p w14:paraId="40DBDF45"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O Sistema listará as Solicitações de Serviço aceitas pelo usuário.</w:t>
            </w:r>
          </w:p>
        </w:tc>
      </w:tr>
      <w:tr w:rsidR="00B44D7B" w:rsidRPr="00F16B9C" w14:paraId="0F0AC8D9" w14:textId="77777777" w:rsidTr="002526C0">
        <w:trPr>
          <w:trHeight w:val="140"/>
        </w:trPr>
        <w:tc>
          <w:tcPr>
            <w:tcW w:w="9736" w:type="dxa"/>
          </w:tcPr>
          <w:p w14:paraId="04A800F7"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DOCUMENTOS RELACIONADOS</w:t>
            </w:r>
          </w:p>
          <w:p w14:paraId="3C39C36C"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w:t>
            </w:r>
          </w:p>
        </w:tc>
      </w:tr>
      <w:tr w:rsidR="00B44D7B" w:rsidRPr="00F16B9C" w14:paraId="157816D3" w14:textId="77777777" w:rsidTr="002526C0">
        <w:trPr>
          <w:trHeight w:val="614"/>
        </w:trPr>
        <w:tc>
          <w:tcPr>
            <w:tcW w:w="9736" w:type="dxa"/>
          </w:tcPr>
          <w:p w14:paraId="2BC7F2AB"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85" w:name="_Toc119333678"/>
            <w:bookmarkStart w:id="486" w:name="_Toc119334560"/>
            <w:bookmarkStart w:id="487" w:name="_Toc119850050"/>
            <w:r w:rsidRPr="00F16B9C">
              <w:rPr>
                <w:rFonts w:ascii="Times New Roman" w:hAnsi="Times New Roman" w:cs="Times New Roman"/>
                <w:bCs/>
                <w:sz w:val="24"/>
                <w:szCs w:val="24"/>
              </w:rPr>
              <w:t>ATORES</w:t>
            </w:r>
            <w:bookmarkEnd w:id="485"/>
            <w:bookmarkEnd w:id="486"/>
            <w:bookmarkEnd w:id="487"/>
          </w:p>
          <w:p w14:paraId="30B548B0"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Administradores Capitães ou Técnicos.</w:t>
            </w:r>
          </w:p>
          <w:p w14:paraId="35B2551D"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p>
        </w:tc>
      </w:tr>
      <w:tr w:rsidR="00B44D7B" w:rsidRPr="00F16B9C" w14:paraId="207F05CE" w14:textId="77777777" w:rsidTr="002526C0">
        <w:trPr>
          <w:trHeight w:val="600"/>
        </w:trPr>
        <w:tc>
          <w:tcPr>
            <w:tcW w:w="9736" w:type="dxa"/>
          </w:tcPr>
          <w:p w14:paraId="3B105599"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88" w:name="_Toc119333679"/>
            <w:bookmarkStart w:id="489" w:name="_Toc119334561"/>
            <w:bookmarkStart w:id="490" w:name="_Toc119850051"/>
            <w:r w:rsidRPr="00F16B9C">
              <w:rPr>
                <w:rFonts w:ascii="Times New Roman" w:hAnsi="Times New Roman" w:cs="Times New Roman"/>
                <w:bCs/>
                <w:sz w:val="24"/>
                <w:szCs w:val="24"/>
              </w:rPr>
              <w:t>PRÉ-CONDIÇÕES</w:t>
            </w:r>
            <w:bookmarkEnd w:id="488"/>
            <w:bookmarkEnd w:id="489"/>
            <w:bookmarkEnd w:id="490"/>
          </w:p>
          <w:p w14:paraId="7CB0AA37"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Os usuários devem estar logados no Sistema.</w:t>
            </w:r>
          </w:p>
        </w:tc>
      </w:tr>
      <w:tr w:rsidR="00B44D7B" w:rsidRPr="00F16B9C" w14:paraId="6E325AF8" w14:textId="77777777" w:rsidTr="002526C0">
        <w:trPr>
          <w:trHeight w:val="2559"/>
        </w:trPr>
        <w:tc>
          <w:tcPr>
            <w:tcW w:w="9736" w:type="dxa"/>
          </w:tcPr>
          <w:p w14:paraId="440E7332"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91" w:name="_Toc119333680"/>
            <w:bookmarkStart w:id="492" w:name="_Toc119334562"/>
            <w:bookmarkStart w:id="493" w:name="_Toc119850052"/>
            <w:r w:rsidRPr="00F16B9C">
              <w:rPr>
                <w:rFonts w:ascii="Times New Roman" w:hAnsi="Times New Roman" w:cs="Times New Roman"/>
                <w:bCs/>
                <w:sz w:val="24"/>
                <w:szCs w:val="24"/>
              </w:rPr>
              <w:t>FLUXOS DE EVENTOS</w:t>
            </w:r>
            <w:bookmarkEnd w:id="491"/>
            <w:bookmarkEnd w:id="492"/>
            <w:bookmarkEnd w:id="493"/>
          </w:p>
          <w:p w14:paraId="79662A50" w14:textId="77777777" w:rsidR="00B44D7B" w:rsidRPr="00F16B9C" w:rsidRDefault="00B44D7B" w:rsidP="008813B3">
            <w:pPr>
              <w:spacing w:line="360" w:lineRule="auto"/>
              <w:contextualSpacing/>
              <w:mirrorIndents/>
              <w:jc w:val="left"/>
              <w:rPr>
                <w:rFonts w:ascii="Times New Roman" w:hAnsi="Times New Roman" w:cs="Times New Roman"/>
                <w:sz w:val="24"/>
                <w:szCs w:val="24"/>
              </w:rPr>
            </w:pPr>
          </w:p>
          <w:p w14:paraId="5F724781" w14:textId="77777777" w:rsidR="00B44D7B" w:rsidRPr="00F16B9C" w:rsidRDefault="00B44D7B" w:rsidP="008813B3">
            <w:pPr>
              <w:spacing w:line="360" w:lineRule="auto"/>
              <w:contextualSpacing/>
              <w:mirrorIndents/>
              <w:jc w:val="left"/>
              <w:rPr>
                <w:rFonts w:ascii="Times New Roman" w:hAnsi="Times New Roman" w:cs="Times New Roman"/>
                <w:sz w:val="24"/>
                <w:szCs w:val="24"/>
                <w:lang w:val="pt-PT"/>
              </w:rPr>
            </w:pPr>
            <w:r w:rsidRPr="00F16B9C">
              <w:rPr>
                <w:rFonts w:ascii="Times New Roman" w:hAnsi="Times New Roman" w:cs="Times New Roman"/>
                <w:sz w:val="24"/>
                <w:szCs w:val="24"/>
                <w:lang w:val="pt-PT"/>
              </w:rPr>
              <w:t>Fluxo Básico</w:t>
            </w:r>
          </w:p>
          <w:p w14:paraId="3E2E1739"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O Usuário pressiona o menu Serviços e a opção ‘Meus Serviços’.</w:t>
            </w:r>
          </w:p>
          <w:p w14:paraId="093DCD1D"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Um painel com apenas as Solicitações que ele registrou será aberto.</w:t>
            </w:r>
          </w:p>
          <w:p w14:paraId="22F27820"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p>
          <w:p w14:paraId="4AF72C01" w14:textId="77777777" w:rsidR="00B44D7B" w:rsidRPr="00F16B9C" w:rsidRDefault="00B44D7B" w:rsidP="008813B3">
            <w:pPr>
              <w:spacing w:line="360" w:lineRule="auto"/>
              <w:contextualSpacing/>
              <w:mirrorIndents/>
              <w:jc w:val="left"/>
              <w:rPr>
                <w:rFonts w:ascii="Times New Roman" w:hAnsi="Times New Roman" w:cs="Times New Roman"/>
                <w:sz w:val="24"/>
                <w:szCs w:val="24"/>
                <w:lang w:val="pt-PT"/>
              </w:rPr>
            </w:pPr>
            <w:r w:rsidRPr="00F16B9C">
              <w:rPr>
                <w:rFonts w:ascii="Times New Roman" w:hAnsi="Times New Roman" w:cs="Times New Roman"/>
                <w:sz w:val="24"/>
                <w:szCs w:val="24"/>
                <w:lang w:val="pt-PT"/>
              </w:rPr>
              <w:t>Fluxo Alternativo</w:t>
            </w:r>
          </w:p>
          <w:p w14:paraId="07600E0A"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w:t>
            </w:r>
          </w:p>
          <w:p w14:paraId="0B0749C9"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p>
          <w:p w14:paraId="31A667AE" w14:textId="77777777" w:rsidR="00B44D7B" w:rsidRPr="00F16B9C" w:rsidRDefault="00B44D7B" w:rsidP="008813B3">
            <w:pPr>
              <w:spacing w:line="360" w:lineRule="auto"/>
              <w:contextualSpacing/>
              <w:mirrorIndents/>
              <w:jc w:val="left"/>
              <w:rPr>
                <w:rFonts w:ascii="Times New Roman" w:hAnsi="Times New Roman" w:cs="Times New Roman"/>
                <w:sz w:val="24"/>
                <w:szCs w:val="24"/>
                <w:lang w:val="pt-PT"/>
              </w:rPr>
            </w:pPr>
            <w:r w:rsidRPr="00F16B9C">
              <w:rPr>
                <w:rFonts w:ascii="Times New Roman" w:hAnsi="Times New Roman" w:cs="Times New Roman"/>
                <w:sz w:val="24"/>
                <w:szCs w:val="24"/>
                <w:lang w:val="pt-PT"/>
              </w:rPr>
              <w:t>Fluxo de Exceção</w:t>
            </w:r>
          </w:p>
          <w:p w14:paraId="57E458DF"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w:t>
            </w:r>
          </w:p>
        </w:tc>
      </w:tr>
      <w:tr w:rsidR="00B44D7B" w:rsidRPr="00F16B9C" w14:paraId="4A36AD5F" w14:textId="77777777" w:rsidTr="002526C0">
        <w:trPr>
          <w:trHeight w:val="907"/>
        </w:trPr>
        <w:tc>
          <w:tcPr>
            <w:tcW w:w="9736" w:type="dxa"/>
          </w:tcPr>
          <w:p w14:paraId="1CD8D4E1"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94" w:name="_Toc119333684"/>
            <w:bookmarkStart w:id="495" w:name="_Toc119334566"/>
            <w:bookmarkStart w:id="496" w:name="_Toc119850056"/>
            <w:r w:rsidRPr="00F16B9C">
              <w:rPr>
                <w:rFonts w:ascii="Times New Roman" w:hAnsi="Times New Roman" w:cs="Times New Roman"/>
                <w:bCs/>
                <w:sz w:val="24"/>
                <w:szCs w:val="24"/>
              </w:rPr>
              <w:t>PÓS CONDIÇÕES</w:t>
            </w:r>
            <w:bookmarkEnd w:id="494"/>
            <w:bookmarkEnd w:id="495"/>
            <w:bookmarkEnd w:id="496"/>
          </w:p>
          <w:p w14:paraId="456B8E16"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O Usuário verá as solicitações que aceitou num painel intitulado ‘Meus Serviços’.</w:t>
            </w:r>
          </w:p>
        </w:tc>
      </w:tr>
      <w:tr w:rsidR="00B44D7B" w:rsidRPr="00F16B9C" w14:paraId="5C03D7A0" w14:textId="77777777" w:rsidTr="002526C0">
        <w:trPr>
          <w:trHeight w:val="614"/>
        </w:trPr>
        <w:tc>
          <w:tcPr>
            <w:tcW w:w="9736" w:type="dxa"/>
          </w:tcPr>
          <w:p w14:paraId="2EA5E503"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497" w:name="_Toc119333685"/>
            <w:bookmarkStart w:id="498" w:name="_Toc119334567"/>
            <w:bookmarkStart w:id="499" w:name="_Toc119850057"/>
            <w:r w:rsidRPr="00F16B9C">
              <w:rPr>
                <w:rFonts w:ascii="Times New Roman" w:hAnsi="Times New Roman" w:cs="Times New Roman"/>
                <w:bCs/>
                <w:sz w:val="24"/>
                <w:szCs w:val="24"/>
              </w:rPr>
              <w:t>PONTOS DE EXTENSÃO</w:t>
            </w:r>
            <w:bookmarkEnd w:id="497"/>
            <w:bookmarkEnd w:id="498"/>
            <w:bookmarkEnd w:id="499"/>
          </w:p>
          <w:p w14:paraId="2D4F7337"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w:t>
            </w:r>
          </w:p>
        </w:tc>
      </w:tr>
      <w:tr w:rsidR="00B44D7B" w:rsidRPr="00F16B9C" w14:paraId="6ACC923C" w14:textId="77777777" w:rsidTr="002526C0">
        <w:trPr>
          <w:trHeight w:val="347"/>
        </w:trPr>
        <w:tc>
          <w:tcPr>
            <w:tcW w:w="9736" w:type="dxa"/>
          </w:tcPr>
          <w:p w14:paraId="1A73FC61"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rPr>
            </w:pPr>
            <w:bookmarkStart w:id="500" w:name="_Toc119333686"/>
            <w:bookmarkStart w:id="501" w:name="_Toc119334568"/>
            <w:bookmarkStart w:id="502" w:name="_Toc119850058"/>
            <w:r w:rsidRPr="00F16B9C">
              <w:rPr>
                <w:rFonts w:ascii="Times New Roman" w:hAnsi="Times New Roman" w:cs="Times New Roman"/>
                <w:bCs/>
                <w:sz w:val="24"/>
                <w:szCs w:val="24"/>
              </w:rPr>
              <w:lastRenderedPageBreak/>
              <w:t>PONTOS DE INCLUSÃO</w:t>
            </w:r>
            <w:bookmarkEnd w:id="500"/>
            <w:bookmarkEnd w:id="501"/>
            <w:bookmarkEnd w:id="502"/>
          </w:p>
          <w:p w14:paraId="6EA5D440" w14:textId="77777777" w:rsidR="00B44D7B" w:rsidRPr="00F16B9C" w:rsidRDefault="00B44D7B" w:rsidP="008813B3">
            <w:pPr>
              <w:spacing w:line="360" w:lineRule="auto"/>
              <w:contextualSpacing/>
              <w:mirrorIndents/>
              <w:jc w:val="left"/>
              <w:rPr>
                <w:rFonts w:ascii="Times New Roman" w:hAnsi="Times New Roman" w:cs="Times New Roman"/>
                <w:bCs/>
                <w:sz w:val="24"/>
                <w:szCs w:val="24"/>
              </w:rPr>
            </w:pPr>
            <w:r w:rsidRPr="00F16B9C">
              <w:rPr>
                <w:rFonts w:ascii="Times New Roman" w:hAnsi="Times New Roman" w:cs="Times New Roman"/>
                <w:bCs/>
                <w:sz w:val="24"/>
                <w:szCs w:val="24"/>
              </w:rPr>
              <w:t>Registrar Solicitações de Serviço, pois fornece diretamente dados necessários para esta ação.</w:t>
            </w:r>
          </w:p>
        </w:tc>
      </w:tr>
      <w:tr w:rsidR="00B44D7B" w:rsidRPr="00F16B9C" w14:paraId="40933BCC" w14:textId="77777777" w:rsidTr="002526C0">
        <w:trPr>
          <w:trHeight w:val="341"/>
        </w:trPr>
        <w:tc>
          <w:tcPr>
            <w:tcW w:w="9736" w:type="dxa"/>
          </w:tcPr>
          <w:p w14:paraId="4512F2B8" w14:textId="77777777" w:rsidR="00B44D7B" w:rsidRPr="00F16B9C" w:rsidRDefault="00B44D7B" w:rsidP="008813B3">
            <w:pPr>
              <w:spacing w:line="360" w:lineRule="auto"/>
              <w:contextualSpacing/>
              <w:mirrorIndents/>
              <w:jc w:val="left"/>
              <w:rPr>
                <w:rFonts w:ascii="Times New Roman" w:hAnsi="Times New Roman" w:cs="Times New Roman"/>
                <w:b/>
                <w:bCs/>
                <w:sz w:val="24"/>
                <w:szCs w:val="24"/>
                <w:lang w:val="pt-PT"/>
              </w:rPr>
            </w:pPr>
            <w:bookmarkStart w:id="503" w:name="_Toc119333687"/>
            <w:bookmarkStart w:id="504" w:name="_Toc119334569"/>
            <w:bookmarkStart w:id="505" w:name="_Toc119850059"/>
            <w:r w:rsidRPr="00F16B9C">
              <w:rPr>
                <w:rFonts w:ascii="Times New Roman" w:hAnsi="Times New Roman" w:cs="Times New Roman"/>
                <w:bCs/>
                <w:sz w:val="24"/>
                <w:szCs w:val="24"/>
              </w:rPr>
              <w:t>OBSERVAÇÕES</w:t>
            </w:r>
            <w:bookmarkEnd w:id="503"/>
            <w:bookmarkEnd w:id="504"/>
            <w:bookmarkEnd w:id="505"/>
          </w:p>
          <w:p w14:paraId="02F65E7B" w14:textId="77777777" w:rsidR="00B44D7B" w:rsidRPr="00F16B9C" w:rsidRDefault="00B44D7B" w:rsidP="008813B3">
            <w:pPr>
              <w:spacing w:line="360" w:lineRule="auto"/>
              <w:contextualSpacing/>
              <w:mirrorIndents/>
              <w:jc w:val="left"/>
              <w:rPr>
                <w:rFonts w:ascii="Times New Roman" w:hAnsi="Times New Roman" w:cs="Times New Roman"/>
                <w:bCs/>
                <w:sz w:val="24"/>
                <w:szCs w:val="24"/>
                <w:lang w:val="pt-PT"/>
              </w:rPr>
            </w:pPr>
            <w:r w:rsidRPr="00F16B9C">
              <w:rPr>
                <w:rFonts w:ascii="Times New Roman" w:hAnsi="Times New Roman" w:cs="Times New Roman"/>
                <w:bCs/>
                <w:sz w:val="24"/>
                <w:szCs w:val="24"/>
                <w:lang w:val="pt-PT"/>
              </w:rPr>
              <w:t>-</w:t>
            </w:r>
          </w:p>
        </w:tc>
      </w:tr>
    </w:tbl>
    <w:p w14:paraId="6B69D3E8" w14:textId="77777777" w:rsidR="00B44D7B" w:rsidRPr="00F16B9C" w:rsidRDefault="00B44D7B" w:rsidP="00F16B9C">
      <w:pPr>
        <w:contextualSpacing/>
        <w:mirrorIndents/>
        <w:rPr>
          <w:rFonts w:ascii="Times New Roman" w:hAnsi="Times New Roman" w:cs="Times New Roman"/>
          <w:bCs/>
          <w:sz w:val="24"/>
          <w:szCs w:val="24"/>
        </w:rPr>
      </w:pPr>
    </w:p>
    <w:p w14:paraId="55F3511C" w14:textId="77777777" w:rsidR="00B44D7B" w:rsidRPr="00F16B9C" w:rsidRDefault="00B44D7B" w:rsidP="00F16B9C">
      <w:pPr>
        <w:contextualSpacing/>
        <w:mirrorIndents/>
        <w:rPr>
          <w:rFonts w:ascii="Times New Roman" w:hAnsi="Times New Roman" w:cs="Times New Roman"/>
          <w:color w:val="000000" w:themeColor="text1"/>
          <w:sz w:val="24"/>
          <w:szCs w:val="24"/>
          <w:lang w:val="pt-PT"/>
        </w:rPr>
      </w:pPr>
    </w:p>
    <w:p w14:paraId="727B7350"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606DCD33" wp14:editId="6F65FC4F">
            <wp:extent cx="5269708" cy="2934269"/>
            <wp:effectExtent l="0" t="0" r="7620" b="0"/>
            <wp:docPr id="22" name="Imagem 2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Diagrama&#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5276333" cy="2937958"/>
                    </a:xfrm>
                    <a:prstGeom prst="rect">
                      <a:avLst/>
                    </a:prstGeom>
                  </pic:spPr>
                </pic:pic>
              </a:graphicData>
            </a:graphic>
          </wp:inline>
        </w:drawing>
      </w:r>
    </w:p>
    <w:p w14:paraId="11ED419C" w14:textId="727DBBA1" w:rsidR="00B44D7B" w:rsidRPr="0040329F" w:rsidRDefault="00B44D7B" w:rsidP="0040329F">
      <w:pPr>
        <w:pStyle w:val="Legenda"/>
        <w:spacing w:after="0" w:line="360" w:lineRule="auto"/>
        <w:contextualSpacing/>
        <w:mirrorIndents/>
        <w:rPr>
          <w:rFonts w:ascii="Times New Roman" w:hAnsi="Times New Roman" w:cs="Times New Roman"/>
          <w:sz w:val="20"/>
          <w:szCs w:val="20"/>
        </w:rPr>
      </w:pPr>
      <w:bookmarkStart w:id="506" w:name="_Toc120825421"/>
      <w:r w:rsidRPr="008813B3">
        <w:rPr>
          <w:rFonts w:ascii="Times New Roman" w:hAnsi="Times New Roman" w:cs="Times New Roman"/>
          <w:sz w:val="20"/>
          <w:szCs w:val="20"/>
        </w:rPr>
        <w:t xml:space="preserve">UC </w:t>
      </w:r>
      <w:r w:rsidRPr="008813B3">
        <w:rPr>
          <w:rFonts w:ascii="Times New Roman" w:hAnsi="Times New Roman" w:cs="Times New Roman"/>
          <w:sz w:val="20"/>
          <w:szCs w:val="20"/>
        </w:rPr>
        <w:fldChar w:fldCharType="begin"/>
      </w:r>
      <w:r w:rsidRPr="008813B3">
        <w:rPr>
          <w:rFonts w:ascii="Times New Roman" w:hAnsi="Times New Roman" w:cs="Times New Roman"/>
          <w:sz w:val="20"/>
          <w:szCs w:val="20"/>
        </w:rPr>
        <w:instrText xml:space="preserve"> SEQ UC \* ARABIC </w:instrText>
      </w:r>
      <w:r w:rsidRPr="008813B3">
        <w:rPr>
          <w:rFonts w:ascii="Times New Roman" w:hAnsi="Times New Roman" w:cs="Times New Roman"/>
          <w:sz w:val="20"/>
          <w:szCs w:val="20"/>
        </w:rPr>
        <w:fldChar w:fldCharType="separate"/>
      </w:r>
      <w:r w:rsidRPr="008813B3">
        <w:rPr>
          <w:rFonts w:ascii="Times New Roman" w:hAnsi="Times New Roman" w:cs="Times New Roman"/>
          <w:noProof/>
          <w:sz w:val="20"/>
          <w:szCs w:val="20"/>
        </w:rPr>
        <w:t>14</w:t>
      </w:r>
      <w:r w:rsidRPr="008813B3">
        <w:rPr>
          <w:rFonts w:ascii="Times New Roman" w:hAnsi="Times New Roman" w:cs="Times New Roman"/>
          <w:noProof/>
          <w:sz w:val="20"/>
          <w:szCs w:val="20"/>
        </w:rPr>
        <w:fldChar w:fldCharType="end"/>
      </w:r>
      <w:r w:rsidRPr="008813B3">
        <w:rPr>
          <w:rFonts w:ascii="Times New Roman" w:hAnsi="Times New Roman" w:cs="Times New Roman"/>
          <w:sz w:val="20"/>
          <w:szCs w:val="20"/>
        </w:rPr>
        <w:t xml:space="preserve"> Exibir Meus Serviços</w:t>
      </w:r>
      <w:bookmarkEnd w:id="506"/>
      <w:r w:rsidRPr="00F16B9C">
        <w:rPr>
          <w:rFonts w:ascii="Times New Roman" w:hAnsi="Times New Roman" w:cs="Times New Roman"/>
          <w:sz w:val="24"/>
          <w:szCs w:val="24"/>
        </w:rPr>
        <w:br w:type="page"/>
      </w:r>
    </w:p>
    <w:p w14:paraId="55FAADED" w14:textId="237A22DB" w:rsidR="00B44D7B" w:rsidRDefault="00B44D7B" w:rsidP="00237540">
      <w:pPr>
        <w:pStyle w:val="PargrafodaLista"/>
        <w:numPr>
          <w:ilvl w:val="1"/>
          <w:numId w:val="43"/>
        </w:numPr>
        <w:ind w:left="0" w:firstLine="709"/>
        <w:mirrorIndents/>
        <w:jc w:val="left"/>
        <w:outlineLvl w:val="1"/>
        <w:rPr>
          <w:rFonts w:ascii="Times New Roman" w:hAnsi="Times New Roman" w:cs="Times New Roman"/>
          <w:sz w:val="24"/>
          <w:szCs w:val="24"/>
        </w:rPr>
      </w:pPr>
      <w:bookmarkStart w:id="507" w:name="_Toc120825320"/>
      <w:r w:rsidRPr="00F16B9C">
        <w:rPr>
          <w:rFonts w:ascii="Times New Roman" w:hAnsi="Times New Roman" w:cs="Times New Roman"/>
          <w:sz w:val="24"/>
          <w:szCs w:val="24"/>
        </w:rPr>
        <w:lastRenderedPageBreak/>
        <w:t>Diagramas de Classe do módulo de Cadastro:</w:t>
      </w:r>
      <w:bookmarkEnd w:id="507"/>
    </w:p>
    <w:p w14:paraId="1F98034E" w14:textId="57B598A9" w:rsidR="003A07F8" w:rsidRDefault="003A07F8" w:rsidP="003A07F8">
      <w:pPr>
        <w:pStyle w:val="PargrafodaLista"/>
        <w:ind w:left="709" w:firstLine="0"/>
        <w:mirrorIndents/>
        <w:jc w:val="left"/>
        <w:outlineLvl w:val="1"/>
        <w:rPr>
          <w:rFonts w:ascii="Times New Roman" w:hAnsi="Times New Roman" w:cs="Times New Roman"/>
          <w:sz w:val="24"/>
          <w:szCs w:val="24"/>
        </w:rPr>
      </w:pPr>
    </w:p>
    <w:p w14:paraId="2569CD67" w14:textId="77777777" w:rsidR="003A07F8" w:rsidRDefault="003A07F8" w:rsidP="003A07F8">
      <w:pPr>
        <w:pStyle w:val="PargrafodaLista"/>
        <w:ind w:left="709" w:firstLine="0"/>
        <w:mirrorIndents/>
        <w:jc w:val="left"/>
        <w:rPr>
          <w:rFonts w:ascii="Times New Roman" w:hAnsi="Times New Roman" w:cs="Times New Roman"/>
          <w:sz w:val="24"/>
          <w:szCs w:val="24"/>
        </w:rPr>
      </w:pPr>
      <w:commentRangeStart w:id="508"/>
      <w:r w:rsidRPr="00F16B9C">
        <w:rPr>
          <w:rFonts w:ascii="Times New Roman" w:hAnsi="Times New Roman" w:cs="Times New Roman"/>
          <w:sz w:val="24"/>
          <w:szCs w:val="24"/>
        </w:rPr>
        <w:t>Diagrama Geral de Classes do Sistema Proposto</w:t>
      </w:r>
      <w:commentRangeEnd w:id="508"/>
      <w:r w:rsidRPr="00F16B9C">
        <w:rPr>
          <w:rStyle w:val="Refdecomentrio"/>
          <w:rFonts w:ascii="Times New Roman" w:hAnsi="Times New Roman" w:cs="Times New Roman"/>
          <w:sz w:val="24"/>
          <w:szCs w:val="24"/>
        </w:rPr>
        <w:commentReference w:id="508"/>
      </w:r>
    </w:p>
    <w:p w14:paraId="20820F0D" w14:textId="77777777" w:rsidR="003A07F8" w:rsidRDefault="003A07F8" w:rsidP="003A07F8">
      <w:pPr>
        <w:pStyle w:val="PargrafodaLista"/>
        <w:ind w:left="709" w:firstLine="0"/>
        <w:mirrorIndents/>
        <w:jc w:val="left"/>
        <w:rPr>
          <w:rFonts w:ascii="Times New Roman" w:hAnsi="Times New Roman" w:cs="Times New Roman"/>
          <w:sz w:val="24"/>
          <w:szCs w:val="24"/>
        </w:rPr>
      </w:pPr>
      <w:r w:rsidRPr="00F16B9C">
        <w:rPr>
          <w:rFonts w:ascii="Times New Roman" w:hAnsi="Times New Roman" w:cs="Times New Roman"/>
          <w:sz w:val="24"/>
          <w:szCs w:val="24"/>
        </w:rPr>
        <w:t>D</w:t>
      </w:r>
      <w:r>
        <w:rPr>
          <w:rFonts w:ascii="Times New Roman" w:hAnsi="Times New Roman" w:cs="Times New Roman"/>
          <w:sz w:val="24"/>
          <w:szCs w:val="24"/>
        </w:rPr>
        <w:t>e</w:t>
      </w:r>
      <w:r w:rsidRPr="00F16B9C">
        <w:rPr>
          <w:rFonts w:ascii="Times New Roman" w:hAnsi="Times New Roman" w:cs="Times New Roman"/>
          <w:sz w:val="24"/>
          <w:szCs w:val="24"/>
        </w:rPr>
        <w:t xml:space="preserve"> maneira geral, assim se comunicam as classes envolvidas nos já vistos Casos de Uso:</w:t>
      </w:r>
    </w:p>
    <w:p w14:paraId="72F5BBAD" w14:textId="77777777" w:rsidR="003A07F8" w:rsidRDefault="003A07F8" w:rsidP="003A07F8">
      <w:pPr>
        <w:pStyle w:val="PargrafodaLista"/>
        <w:ind w:left="709" w:firstLine="0"/>
        <w:mirrorIndents/>
        <w:jc w:val="left"/>
        <w:rPr>
          <w:rFonts w:ascii="Times New Roman" w:hAnsi="Times New Roman" w:cs="Times New Roman"/>
          <w:sz w:val="24"/>
          <w:szCs w:val="24"/>
        </w:rPr>
      </w:pPr>
      <w:r w:rsidRPr="00F16B9C">
        <w:rPr>
          <w:rFonts w:ascii="Times New Roman" w:hAnsi="Times New Roman" w:cs="Times New Roman"/>
          <w:sz w:val="24"/>
          <w:szCs w:val="24"/>
        </w:rPr>
        <w:t>Usuários registram aceitam e recusam solicitações, Administradores Excluem Usuários, Administradores Cadastram Embarcações, Portos, Serviços e Equipamentos.</w:t>
      </w:r>
    </w:p>
    <w:p w14:paraId="79F7D4F8" w14:textId="353396F6" w:rsidR="003A07F8" w:rsidRPr="00F16B9C" w:rsidRDefault="006D3DFB" w:rsidP="003A07F8">
      <w:pPr>
        <w:pStyle w:val="PargrafodaLista"/>
        <w:ind w:left="709" w:firstLine="0"/>
        <w:mirrorIndents/>
        <w:jc w:val="left"/>
        <w:rPr>
          <w:rFonts w:ascii="Times New Roman" w:hAnsi="Times New Roman" w:cs="Times New Roman"/>
          <w:sz w:val="24"/>
          <w:szCs w:val="24"/>
        </w:rPr>
      </w:pPr>
      <w:r>
        <w:rPr>
          <w:noProof/>
        </w:rPr>
        <mc:AlternateContent>
          <mc:Choice Requires="wps">
            <w:drawing>
              <wp:anchor distT="0" distB="0" distL="114300" distR="114300" simplePos="0" relativeHeight="251686912" behindDoc="0" locked="0" layoutInCell="1" allowOverlap="1" wp14:anchorId="17333150" wp14:editId="0BFF52C8">
                <wp:simplePos x="0" y="0"/>
                <wp:positionH relativeFrom="column">
                  <wp:posOffset>-80645</wp:posOffset>
                </wp:positionH>
                <wp:positionV relativeFrom="paragraph">
                  <wp:posOffset>6785610</wp:posOffset>
                </wp:positionV>
                <wp:extent cx="6015990" cy="635"/>
                <wp:effectExtent l="0" t="0" r="0" b="0"/>
                <wp:wrapSquare wrapText="bothSides"/>
                <wp:docPr id="38" name="Caixa de Texto 38"/>
                <wp:cNvGraphicFramePr/>
                <a:graphic xmlns:a="http://schemas.openxmlformats.org/drawingml/2006/main">
                  <a:graphicData uri="http://schemas.microsoft.com/office/word/2010/wordprocessingShape">
                    <wps:wsp>
                      <wps:cNvSpPr txBox="1"/>
                      <wps:spPr>
                        <a:xfrm>
                          <a:off x="0" y="0"/>
                          <a:ext cx="6015990" cy="635"/>
                        </a:xfrm>
                        <a:prstGeom prst="rect">
                          <a:avLst/>
                        </a:prstGeom>
                        <a:solidFill>
                          <a:prstClr val="white"/>
                        </a:solidFill>
                        <a:ln>
                          <a:noFill/>
                        </a:ln>
                      </wps:spPr>
                      <wps:txbx>
                        <w:txbxContent>
                          <w:p w14:paraId="091E6983" w14:textId="5C3CB749" w:rsidR="006D3DFB" w:rsidRPr="000C3CE8" w:rsidRDefault="006D3DFB" w:rsidP="006D3DFB">
                            <w:pPr>
                              <w:pStyle w:val="Legenda"/>
                              <w:rPr>
                                <w:rFonts w:ascii="Times New Roman" w:hAnsi="Times New Roman" w:cs="Times New Roman"/>
                                <w:noProof/>
                                <w:sz w:val="20"/>
                                <w:szCs w:val="20"/>
                              </w:rPr>
                            </w:pPr>
                            <w:bookmarkStart w:id="509" w:name="_Toc120825492"/>
                            <w:r w:rsidRPr="000C3CE8">
                              <w:rPr>
                                <w:rFonts w:ascii="Times New Roman" w:hAnsi="Times New Roman" w:cs="Times New Roman"/>
                                <w:sz w:val="20"/>
                                <w:szCs w:val="20"/>
                              </w:rPr>
                              <w:t xml:space="preserve">Diagrama de Classes </w:t>
                            </w:r>
                            <w:r w:rsidRPr="000C3CE8">
                              <w:rPr>
                                <w:rFonts w:ascii="Times New Roman" w:hAnsi="Times New Roman" w:cs="Times New Roman"/>
                                <w:sz w:val="20"/>
                                <w:szCs w:val="20"/>
                              </w:rPr>
                              <w:fldChar w:fldCharType="begin"/>
                            </w:r>
                            <w:r w:rsidRPr="000C3CE8">
                              <w:rPr>
                                <w:rFonts w:ascii="Times New Roman" w:hAnsi="Times New Roman" w:cs="Times New Roman"/>
                                <w:sz w:val="20"/>
                                <w:szCs w:val="20"/>
                              </w:rPr>
                              <w:instrText xml:space="preserve"> SEQ Diagrama_de_Classes \* ARABIC </w:instrText>
                            </w:r>
                            <w:r w:rsidRPr="000C3CE8">
                              <w:rPr>
                                <w:rFonts w:ascii="Times New Roman" w:hAnsi="Times New Roman" w:cs="Times New Roman"/>
                                <w:sz w:val="20"/>
                                <w:szCs w:val="20"/>
                              </w:rPr>
                              <w:fldChar w:fldCharType="separate"/>
                            </w:r>
                            <w:r w:rsidRPr="000C3CE8">
                              <w:rPr>
                                <w:rFonts w:ascii="Times New Roman" w:hAnsi="Times New Roman" w:cs="Times New Roman"/>
                                <w:noProof/>
                                <w:sz w:val="20"/>
                                <w:szCs w:val="20"/>
                              </w:rPr>
                              <w:t>1</w:t>
                            </w:r>
                            <w:r w:rsidRPr="000C3CE8">
                              <w:rPr>
                                <w:rFonts w:ascii="Times New Roman" w:hAnsi="Times New Roman" w:cs="Times New Roman"/>
                                <w:sz w:val="20"/>
                                <w:szCs w:val="20"/>
                              </w:rPr>
                              <w:fldChar w:fldCharType="end"/>
                            </w:r>
                            <w:r w:rsidRPr="000C3CE8">
                              <w:rPr>
                                <w:rFonts w:ascii="Times New Roman" w:hAnsi="Times New Roman" w:cs="Times New Roman"/>
                                <w:sz w:val="20"/>
                                <w:szCs w:val="20"/>
                              </w:rPr>
                              <w:t xml:space="preserve"> Diagrama Geral de Classes</w:t>
                            </w:r>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333150" id="_x0000_t202" coordsize="21600,21600" o:spt="202" path="m,l,21600r21600,l21600,xe">
                <v:stroke joinstyle="miter"/>
                <v:path gradientshapeok="t" o:connecttype="rect"/>
              </v:shapetype>
              <v:shape id="Caixa de Texto 38" o:spid="_x0000_s1026" type="#_x0000_t202" style="position:absolute;left:0;text-align:left;margin-left:-6.35pt;margin-top:534.3pt;width:473.7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" stroked="f">
                <v:textbox style="mso-fit-shape-to-text:t" inset="0,0,0,0">
                  <w:txbxContent>
                    <w:p w14:paraId="091E6983" w14:textId="5C3CB749" w:rsidR="006D3DFB" w:rsidRPr="000C3CE8" w:rsidRDefault="006D3DFB" w:rsidP="006D3DFB">
                      <w:pPr>
                        <w:pStyle w:val="Legenda"/>
                        <w:rPr>
                          <w:rFonts w:ascii="Times New Roman" w:hAnsi="Times New Roman" w:cs="Times New Roman"/>
                          <w:noProof/>
                          <w:sz w:val="20"/>
                          <w:szCs w:val="20"/>
                        </w:rPr>
                      </w:pPr>
                      <w:bookmarkStart w:id="510" w:name="_Toc120825492"/>
                      <w:r w:rsidRPr="000C3CE8">
                        <w:rPr>
                          <w:rFonts w:ascii="Times New Roman" w:hAnsi="Times New Roman" w:cs="Times New Roman"/>
                          <w:sz w:val="20"/>
                          <w:szCs w:val="20"/>
                        </w:rPr>
                        <w:t xml:space="preserve">Diagrama de Classes </w:t>
                      </w:r>
                      <w:r w:rsidRPr="000C3CE8">
                        <w:rPr>
                          <w:rFonts w:ascii="Times New Roman" w:hAnsi="Times New Roman" w:cs="Times New Roman"/>
                          <w:sz w:val="20"/>
                          <w:szCs w:val="20"/>
                        </w:rPr>
                        <w:fldChar w:fldCharType="begin"/>
                      </w:r>
                      <w:r w:rsidRPr="000C3CE8">
                        <w:rPr>
                          <w:rFonts w:ascii="Times New Roman" w:hAnsi="Times New Roman" w:cs="Times New Roman"/>
                          <w:sz w:val="20"/>
                          <w:szCs w:val="20"/>
                        </w:rPr>
                        <w:instrText xml:space="preserve"> SEQ Diagrama_de_Classes \* ARABIC </w:instrText>
                      </w:r>
                      <w:r w:rsidRPr="000C3CE8">
                        <w:rPr>
                          <w:rFonts w:ascii="Times New Roman" w:hAnsi="Times New Roman" w:cs="Times New Roman"/>
                          <w:sz w:val="20"/>
                          <w:szCs w:val="20"/>
                        </w:rPr>
                        <w:fldChar w:fldCharType="separate"/>
                      </w:r>
                      <w:r w:rsidRPr="000C3CE8">
                        <w:rPr>
                          <w:rFonts w:ascii="Times New Roman" w:hAnsi="Times New Roman" w:cs="Times New Roman"/>
                          <w:noProof/>
                          <w:sz w:val="20"/>
                          <w:szCs w:val="20"/>
                        </w:rPr>
                        <w:t>1</w:t>
                      </w:r>
                      <w:r w:rsidRPr="000C3CE8">
                        <w:rPr>
                          <w:rFonts w:ascii="Times New Roman" w:hAnsi="Times New Roman" w:cs="Times New Roman"/>
                          <w:sz w:val="20"/>
                          <w:szCs w:val="20"/>
                        </w:rPr>
                        <w:fldChar w:fldCharType="end"/>
                      </w:r>
                      <w:r w:rsidRPr="000C3CE8">
                        <w:rPr>
                          <w:rFonts w:ascii="Times New Roman" w:hAnsi="Times New Roman" w:cs="Times New Roman"/>
                          <w:sz w:val="20"/>
                          <w:szCs w:val="20"/>
                        </w:rPr>
                        <w:t xml:space="preserve"> Diagrama Geral de Classes</w:t>
                      </w:r>
                      <w:bookmarkEnd w:id="510"/>
                    </w:p>
                  </w:txbxContent>
                </v:textbox>
                <w10:wrap type="square"/>
              </v:shape>
            </w:pict>
          </mc:Fallback>
        </mc:AlternateContent>
      </w:r>
      <w:r w:rsidR="003A07F8" w:rsidRPr="00F16B9C">
        <w:rPr>
          <w:rFonts w:ascii="Times New Roman" w:hAnsi="Times New Roman" w:cs="Times New Roman"/>
          <w:noProof/>
          <w:sz w:val="24"/>
          <w:szCs w:val="24"/>
        </w:rPr>
        <w:drawing>
          <wp:anchor distT="0" distB="0" distL="114300" distR="114300" simplePos="0" relativeHeight="251684864" behindDoc="0" locked="0" layoutInCell="1" allowOverlap="1" wp14:anchorId="640680AA" wp14:editId="6882F038">
            <wp:simplePos x="0" y="0"/>
            <wp:positionH relativeFrom="column">
              <wp:posOffset>-80645</wp:posOffset>
            </wp:positionH>
            <wp:positionV relativeFrom="paragraph">
              <wp:posOffset>567055</wp:posOffset>
            </wp:positionV>
            <wp:extent cx="6015990" cy="6534150"/>
            <wp:effectExtent l="0" t="0" r="3810" b="0"/>
            <wp:wrapSquare wrapText="bothSides"/>
            <wp:docPr id="12" name="Imagem 1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 Esquemático&#10;&#10;Descrição gerad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15990" cy="6534150"/>
                    </a:xfrm>
                    <a:prstGeom prst="rect">
                      <a:avLst/>
                    </a:prstGeom>
                  </pic:spPr>
                </pic:pic>
              </a:graphicData>
            </a:graphic>
          </wp:anchor>
        </w:drawing>
      </w:r>
      <w:r w:rsidR="003A07F8" w:rsidRPr="00F16B9C">
        <w:rPr>
          <w:rFonts w:ascii="Times New Roman" w:hAnsi="Times New Roman" w:cs="Times New Roman"/>
          <w:sz w:val="24"/>
          <w:szCs w:val="24"/>
        </w:rPr>
        <w:t>Uma representação gráfica do que foi descrito pode ser vista no seguinte diagr</w:t>
      </w:r>
      <w:r w:rsidR="003A07F8">
        <w:rPr>
          <w:rFonts w:ascii="Times New Roman" w:hAnsi="Times New Roman" w:cs="Times New Roman"/>
          <w:sz w:val="24"/>
          <w:szCs w:val="24"/>
        </w:rPr>
        <w:t>ama:</w:t>
      </w:r>
    </w:p>
    <w:p w14:paraId="424004EB" w14:textId="77777777" w:rsidR="003A07F8" w:rsidRPr="003A07F8" w:rsidRDefault="003A07F8" w:rsidP="006D3DFB">
      <w:pPr>
        <w:ind w:firstLine="0"/>
        <w:jc w:val="both"/>
        <w:rPr>
          <w:rFonts w:ascii="Times New Roman" w:hAnsi="Times New Roman" w:cs="Times New Roman"/>
          <w:sz w:val="24"/>
          <w:szCs w:val="24"/>
        </w:rPr>
      </w:pPr>
    </w:p>
    <w:p w14:paraId="0CEF360A" w14:textId="01689072"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511" w:name="_Toc120825321"/>
      <w:r w:rsidRPr="00F16B9C">
        <w:rPr>
          <w:rFonts w:ascii="Times New Roman" w:hAnsi="Times New Roman" w:cs="Times New Roman"/>
          <w:sz w:val="24"/>
          <w:szCs w:val="24"/>
        </w:rPr>
        <w:lastRenderedPageBreak/>
        <w:t>Cadastrar Usuários</w:t>
      </w:r>
      <w:bookmarkEnd w:id="511"/>
    </w:p>
    <w:p w14:paraId="4FF8E869" w14:textId="0FF8808E" w:rsidR="00B44D7B" w:rsidRPr="00F16B9C" w:rsidRDefault="00B44D7B" w:rsidP="008813B3">
      <w:pPr>
        <w:pStyle w:val="PargrafodaLista"/>
        <w:keepNext/>
        <w:ind w:left="0"/>
        <w:mirrorIndents/>
        <w:jc w:val="left"/>
        <w:rPr>
          <w:rFonts w:ascii="Times New Roman" w:hAnsi="Times New Roman" w:cs="Times New Roman"/>
          <w:sz w:val="24"/>
          <w:szCs w:val="24"/>
        </w:rPr>
      </w:pPr>
      <w:r w:rsidRPr="00F16B9C">
        <w:rPr>
          <w:rFonts w:ascii="Times New Roman" w:hAnsi="Times New Roman" w:cs="Times New Roman"/>
          <w:sz w:val="24"/>
          <w:szCs w:val="24"/>
        </w:rPr>
        <w:t>Desta forma se comunicam as classes no Caso de Uso pertinente ao Cadastro de Usuários (UC001). Usuários cadastram a si mesmos, mas apenas Administradores excluem.</w:t>
      </w:r>
    </w:p>
    <w:p w14:paraId="1AF8E8A0" w14:textId="77777777" w:rsidR="00B44D7B" w:rsidRPr="00F16B9C" w:rsidRDefault="00B44D7B" w:rsidP="00F16B9C">
      <w:pPr>
        <w:pStyle w:val="PargrafodaLista"/>
        <w:keepNext/>
        <w:ind w:left="0"/>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50932DD1" wp14:editId="39519ACB">
            <wp:extent cx="4767580" cy="6383084"/>
            <wp:effectExtent l="0" t="0" r="0" b="0"/>
            <wp:docPr id="26" name="Imagem 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Diagrama&#10;&#10;Descrição gerad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69927" cy="6386226"/>
                    </a:xfrm>
                    <a:prstGeom prst="rect">
                      <a:avLst/>
                    </a:prstGeom>
                  </pic:spPr>
                </pic:pic>
              </a:graphicData>
            </a:graphic>
          </wp:inline>
        </w:drawing>
      </w:r>
    </w:p>
    <w:p w14:paraId="5A010BDA" w14:textId="77777777" w:rsidR="00B44D7B" w:rsidRPr="00F16B9C" w:rsidRDefault="00B44D7B" w:rsidP="00F16B9C">
      <w:pPr>
        <w:pStyle w:val="Legenda"/>
        <w:spacing w:after="0" w:line="360" w:lineRule="auto"/>
        <w:contextualSpacing/>
        <w:mirrorIndents/>
        <w:rPr>
          <w:rFonts w:ascii="Times New Roman" w:hAnsi="Times New Roman" w:cs="Times New Roman"/>
          <w:sz w:val="24"/>
          <w:szCs w:val="24"/>
        </w:rPr>
      </w:pPr>
      <w:r w:rsidRPr="008813B3">
        <w:rPr>
          <w:rFonts w:ascii="Times New Roman" w:hAnsi="Times New Roman" w:cs="Times New Roman"/>
          <w:sz w:val="20"/>
          <w:szCs w:val="20"/>
        </w:rPr>
        <w:t>Diagrama de Classes 2 Cadastrar Usuários</w:t>
      </w:r>
      <w:r w:rsidRPr="00F16B9C">
        <w:rPr>
          <w:rFonts w:ascii="Times New Roman" w:hAnsi="Times New Roman" w:cs="Times New Roman"/>
          <w:sz w:val="24"/>
          <w:szCs w:val="24"/>
        </w:rPr>
        <w:br w:type="page"/>
      </w:r>
    </w:p>
    <w:p w14:paraId="7530A034" w14:textId="7494A76F"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noProof/>
          <w:sz w:val="24"/>
          <w:szCs w:val="24"/>
        </w:rPr>
      </w:pPr>
      <w:bookmarkStart w:id="512" w:name="_Toc120825322"/>
      <w:r w:rsidRPr="00F16B9C">
        <w:rPr>
          <w:rFonts w:ascii="Times New Roman" w:hAnsi="Times New Roman" w:cs="Times New Roman"/>
          <w:sz w:val="24"/>
          <w:szCs w:val="24"/>
        </w:rPr>
        <w:lastRenderedPageBreak/>
        <w:t>Cadastrar Embarcações</w:t>
      </w:r>
      <w:bookmarkEnd w:id="512"/>
    </w:p>
    <w:p w14:paraId="657EEE50" w14:textId="77777777" w:rsidR="00B44D7B" w:rsidRPr="00F16B9C" w:rsidRDefault="00B44D7B" w:rsidP="008813B3">
      <w:pPr>
        <w:pStyle w:val="PargrafodaLista"/>
        <w:keepNext/>
        <w:ind w:left="0"/>
        <w:mirrorIndents/>
        <w:jc w:val="left"/>
        <w:rPr>
          <w:rFonts w:ascii="Times New Roman" w:hAnsi="Times New Roman" w:cs="Times New Roman"/>
          <w:sz w:val="24"/>
          <w:szCs w:val="24"/>
        </w:rPr>
      </w:pPr>
      <w:r w:rsidRPr="00F16B9C">
        <w:rPr>
          <w:rFonts w:ascii="Times New Roman" w:hAnsi="Times New Roman" w:cs="Times New Roman"/>
          <w:sz w:val="24"/>
          <w:szCs w:val="24"/>
        </w:rPr>
        <w:t>Desta forma interagem entre si as classes envolvidas no Caso de Uso pertinente ao cadastro de Embarcações (UC002). Apenas Administradores Cadastram embarcações.</w:t>
      </w:r>
    </w:p>
    <w:p w14:paraId="518963FB" w14:textId="77777777" w:rsidR="00B44D7B" w:rsidRPr="00F16B9C" w:rsidRDefault="00B44D7B" w:rsidP="00F16B9C">
      <w:pPr>
        <w:pStyle w:val="PargrafodaLista"/>
        <w:keepNext/>
        <w:ind w:left="0"/>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0AAC3EDB" wp14:editId="0CF41A9F">
            <wp:extent cx="4833620" cy="5978043"/>
            <wp:effectExtent l="0" t="0" r="5080" b="3810"/>
            <wp:docPr id="27" name="Imagem 2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Diagrama&#10;&#10;Descrição gerad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38097" cy="5983580"/>
                    </a:xfrm>
                    <a:prstGeom prst="rect">
                      <a:avLst/>
                    </a:prstGeom>
                  </pic:spPr>
                </pic:pic>
              </a:graphicData>
            </a:graphic>
          </wp:inline>
        </w:drawing>
      </w:r>
    </w:p>
    <w:p w14:paraId="1ECD63C3" w14:textId="77777777" w:rsidR="00B44D7B" w:rsidRPr="00F16B9C" w:rsidRDefault="00B44D7B" w:rsidP="00F16B9C">
      <w:pPr>
        <w:pStyle w:val="Legenda"/>
        <w:spacing w:after="0" w:line="360" w:lineRule="auto"/>
        <w:contextualSpacing/>
        <w:mirrorIndents/>
        <w:rPr>
          <w:rFonts w:ascii="Times New Roman" w:hAnsi="Times New Roman" w:cs="Times New Roman"/>
          <w:sz w:val="24"/>
          <w:szCs w:val="24"/>
        </w:rPr>
      </w:pPr>
      <w:r w:rsidRPr="0017264F">
        <w:rPr>
          <w:rFonts w:ascii="Times New Roman" w:hAnsi="Times New Roman" w:cs="Times New Roman"/>
          <w:sz w:val="20"/>
          <w:szCs w:val="20"/>
        </w:rPr>
        <w:t>Diagrama de Classes 3 Cadastrar Embarcações</w:t>
      </w:r>
      <w:r w:rsidRPr="00F16B9C">
        <w:rPr>
          <w:rFonts w:ascii="Times New Roman" w:hAnsi="Times New Roman" w:cs="Times New Roman"/>
          <w:sz w:val="24"/>
          <w:szCs w:val="24"/>
        </w:rPr>
        <w:br w:type="page"/>
      </w:r>
    </w:p>
    <w:p w14:paraId="4878DF92"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513" w:name="_Toc120825323"/>
      <w:r w:rsidRPr="00F16B9C">
        <w:rPr>
          <w:rFonts w:ascii="Times New Roman" w:hAnsi="Times New Roman" w:cs="Times New Roman"/>
          <w:sz w:val="24"/>
          <w:szCs w:val="24"/>
        </w:rPr>
        <w:lastRenderedPageBreak/>
        <w:t>Cadastrar Portos</w:t>
      </w:r>
      <w:bookmarkEnd w:id="513"/>
    </w:p>
    <w:p w14:paraId="6025B290" w14:textId="77777777" w:rsidR="00B44D7B" w:rsidRPr="00F16B9C" w:rsidRDefault="00B44D7B" w:rsidP="0017264F">
      <w:pPr>
        <w:pStyle w:val="PargrafodaLista"/>
        <w:keepNext/>
        <w:ind w:left="0"/>
        <w:mirrorIndents/>
        <w:jc w:val="left"/>
        <w:rPr>
          <w:rFonts w:ascii="Times New Roman" w:hAnsi="Times New Roman" w:cs="Times New Roman"/>
          <w:sz w:val="24"/>
          <w:szCs w:val="24"/>
        </w:rPr>
      </w:pPr>
      <w:r w:rsidRPr="00F16B9C">
        <w:rPr>
          <w:rFonts w:ascii="Times New Roman" w:hAnsi="Times New Roman" w:cs="Times New Roman"/>
          <w:sz w:val="24"/>
          <w:szCs w:val="24"/>
        </w:rPr>
        <w:t>Desta forma se relacionam as classes no caso de uso relativo ao cadastro de Portos (UC003). Apenas Administradores Cadastram Portos.</w:t>
      </w:r>
    </w:p>
    <w:p w14:paraId="214025F1" w14:textId="77777777" w:rsidR="00B44D7B" w:rsidRPr="00F16B9C" w:rsidRDefault="00B44D7B" w:rsidP="00F16B9C">
      <w:pPr>
        <w:pStyle w:val="PargrafodaLista"/>
        <w:keepNext/>
        <w:ind w:left="0"/>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0BAE0F0C" wp14:editId="2F83E533">
            <wp:extent cx="5016623" cy="6524625"/>
            <wp:effectExtent l="0" t="0" r="0" b="0"/>
            <wp:docPr id="28" name="Imagem 2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Diagrama&#10;&#10;Descrição gerad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1034" cy="6530362"/>
                    </a:xfrm>
                    <a:prstGeom prst="rect">
                      <a:avLst/>
                    </a:prstGeom>
                  </pic:spPr>
                </pic:pic>
              </a:graphicData>
            </a:graphic>
          </wp:inline>
        </w:drawing>
      </w:r>
    </w:p>
    <w:p w14:paraId="34FC4A0B" w14:textId="77777777" w:rsidR="00B44D7B" w:rsidRPr="0017264F" w:rsidRDefault="00B44D7B" w:rsidP="00F16B9C">
      <w:pPr>
        <w:pStyle w:val="Legenda"/>
        <w:spacing w:after="0" w:line="360" w:lineRule="auto"/>
        <w:contextualSpacing/>
        <w:mirrorIndents/>
        <w:rPr>
          <w:rFonts w:ascii="Times New Roman" w:hAnsi="Times New Roman" w:cs="Times New Roman"/>
          <w:sz w:val="20"/>
          <w:szCs w:val="20"/>
        </w:rPr>
      </w:pPr>
      <w:r w:rsidRPr="0017264F">
        <w:rPr>
          <w:rFonts w:ascii="Times New Roman" w:hAnsi="Times New Roman" w:cs="Times New Roman"/>
          <w:sz w:val="20"/>
          <w:szCs w:val="20"/>
        </w:rPr>
        <w:t>Diagrama de Classes 4 Cadastrar Portos</w:t>
      </w:r>
      <w:r w:rsidRPr="0017264F">
        <w:rPr>
          <w:rFonts w:ascii="Times New Roman" w:hAnsi="Times New Roman" w:cs="Times New Roman"/>
          <w:sz w:val="20"/>
          <w:szCs w:val="20"/>
        </w:rPr>
        <w:br w:type="page"/>
      </w:r>
    </w:p>
    <w:p w14:paraId="4DB16A60"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514" w:name="_Toc120825324"/>
      <w:r w:rsidRPr="00F16B9C">
        <w:rPr>
          <w:rFonts w:ascii="Times New Roman" w:hAnsi="Times New Roman" w:cs="Times New Roman"/>
          <w:sz w:val="24"/>
          <w:szCs w:val="24"/>
        </w:rPr>
        <w:lastRenderedPageBreak/>
        <w:t>Cadastrar Serviços</w:t>
      </w:r>
      <w:bookmarkEnd w:id="514"/>
    </w:p>
    <w:p w14:paraId="2A4AD1AC" w14:textId="77777777" w:rsidR="00B44D7B" w:rsidRPr="00F16B9C" w:rsidRDefault="00B44D7B" w:rsidP="0017264F">
      <w:pPr>
        <w:pStyle w:val="PargrafodaLista"/>
        <w:keepNext/>
        <w:ind w:left="0"/>
        <w:mirrorIndents/>
        <w:jc w:val="left"/>
        <w:rPr>
          <w:rFonts w:ascii="Times New Roman" w:hAnsi="Times New Roman" w:cs="Times New Roman"/>
          <w:sz w:val="24"/>
          <w:szCs w:val="24"/>
        </w:rPr>
      </w:pPr>
      <w:r w:rsidRPr="00F16B9C">
        <w:rPr>
          <w:rFonts w:ascii="Times New Roman" w:hAnsi="Times New Roman" w:cs="Times New Roman"/>
          <w:sz w:val="24"/>
          <w:szCs w:val="24"/>
        </w:rPr>
        <w:t>Desta forma se comunicam as classes no caso de uso pertinente ao cadastro de Serviços (UC004). Apenas Administradores Cadastram Embarcações.</w:t>
      </w:r>
    </w:p>
    <w:p w14:paraId="135A8370" w14:textId="77777777" w:rsidR="00B44D7B" w:rsidRPr="00F16B9C" w:rsidRDefault="00B44D7B" w:rsidP="00F16B9C">
      <w:pPr>
        <w:pStyle w:val="PargrafodaLista"/>
        <w:keepNext/>
        <w:ind w:left="0"/>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71FCA4F3" wp14:editId="0450ECCD">
            <wp:extent cx="4976528" cy="6631655"/>
            <wp:effectExtent l="0" t="0" r="0" b="0"/>
            <wp:docPr id="29" name="Imagem 2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Diagrama&#10;&#10;Descrição gerad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84021" cy="6641640"/>
                    </a:xfrm>
                    <a:prstGeom prst="rect">
                      <a:avLst/>
                    </a:prstGeom>
                  </pic:spPr>
                </pic:pic>
              </a:graphicData>
            </a:graphic>
          </wp:inline>
        </w:drawing>
      </w:r>
    </w:p>
    <w:p w14:paraId="12710BE6" w14:textId="77777777" w:rsidR="00B44D7B" w:rsidRPr="0017264F" w:rsidRDefault="00B44D7B" w:rsidP="00F16B9C">
      <w:pPr>
        <w:pStyle w:val="Legenda"/>
        <w:spacing w:after="0" w:line="360" w:lineRule="auto"/>
        <w:contextualSpacing/>
        <w:mirrorIndents/>
        <w:rPr>
          <w:rFonts w:ascii="Times New Roman" w:hAnsi="Times New Roman" w:cs="Times New Roman"/>
          <w:sz w:val="20"/>
          <w:szCs w:val="20"/>
        </w:rPr>
      </w:pPr>
      <w:r w:rsidRPr="0017264F">
        <w:rPr>
          <w:rFonts w:ascii="Times New Roman" w:hAnsi="Times New Roman" w:cs="Times New Roman"/>
          <w:sz w:val="20"/>
          <w:szCs w:val="20"/>
        </w:rPr>
        <w:t>Diagrama de Classes 5 Cadastrar Serviços</w:t>
      </w:r>
      <w:r w:rsidRPr="0017264F">
        <w:rPr>
          <w:rFonts w:ascii="Times New Roman" w:hAnsi="Times New Roman" w:cs="Times New Roman"/>
          <w:sz w:val="20"/>
          <w:szCs w:val="20"/>
        </w:rPr>
        <w:br w:type="page"/>
      </w:r>
    </w:p>
    <w:p w14:paraId="15E2307A" w14:textId="77777777" w:rsidR="00B44D7B" w:rsidRPr="00F16B9C" w:rsidRDefault="00B44D7B" w:rsidP="00237540">
      <w:pPr>
        <w:pStyle w:val="PargrafodaLista"/>
        <w:numPr>
          <w:ilvl w:val="2"/>
          <w:numId w:val="43"/>
        </w:numPr>
        <w:ind w:left="0" w:firstLine="709"/>
        <w:mirrorIndents/>
        <w:jc w:val="both"/>
        <w:outlineLvl w:val="2"/>
        <w:rPr>
          <w:rFonts w:ascii="Times New Roman" w:hAnsi="Times New Roman" w:cs="Times New Roman"/>
          <w:sz w:val="24"/>
          <w:szCs w:val="24"/>
        </w:rPr>
      </w:pPr>
      <w:bookmarkStart w:id="515" w:name="_Toc120825325"/>
      <w:r w:rsidRPr="00F16B9C">
        <w:rPr>
          <w:rFonts w:ascii="Times New Roman" w:hAnsi="Times New Roman" w:cs="Times New Roman"/>
          <w:sz w:val="24"/>
          <w:szCs w:val="24"/>
        </w:rPr>
        <w:lastRenderedPageBreak/>
        <w:t>Cadastrar Equipamentos</w:t>
      </w:r>
      <w:bookmarkEnd w:id="515"/>
    </w:p>
    <w:p w14:paraId="216A7B75" w14:textId="76A2EFDD" w:rsidR="00B44D7B" w:rsidRPr="00F16B9C" w:rsidRDefault="001316E2" w:rsidP="0017264F">
      <w:pPr>
        <w:pStyle w:val="PargrafodaLista"/>
        <w:keepNext/>
        <w:ind w:left="0"/>
        <w:mirrorIndents/>
        <w:jc w:val="both"/>
        <w:rPr>
          <w:rFonts w:ascii="Times New Roman" w:hAnsi="Times New Roman" w:cs="Times New Roman"/>
          <w:sz w:val="24"/>
          <w:szCs w:val="24"/>
        </w:rPr>
      </w:pPr>
      <w:r w:rsidRPr="00F16B9C">
        <w:rPr>
          <w:rFonts w:ascii="Times New Roman" w:hAnsi="Times New Roman" w:cs="Times New Roman"/>
          <w:noProof/>
          <w:sz w:val="24"/>
          <w:szCs w:val="24"/>
        </w:rPr>
        <w:drawing>
          <wp:anchor distT="0" distB="0" distL="114300" distR="114300" simplePos="0" relativeHeight="251666432" behindDoc="0" locked="0" layoutInCell="1" allowOverlap="1" wp14:anchorId="2F9924F4" wp14:editId="6DC26F85">
            <wp:simplePos x="0" y="0"/>
            <wp:positionH relativeFrom="column">
              <wp:posOffset>184785</wp:posOffset>
            </wp:positionH>
            <wp:positionV relativeFrom="paragraph">
              <wp:posOffset>492760</wp:posOffset>
            </wp:positionV>
            <wp:extent cx="5622925" cy="6376670"/>
            <wp:effectExtent l="0" t="0" r="0" b="5080"/>
            <wp:wrapSquare wrapText="bothSides"/>
            <wp:docPr id="30" name="Imagem 3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Diagrama&#10;&#10;Descrição gerad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22925" cy="6376670"/>
                    </a:xfrm>
                    <a:prstGeom prst="rect">
                      <a:avLst/>
                    </a:prstGeom>
                  </pic:spPr>
                </pic:pic>
              </a:graphicData>
            </a:graphic>
          </wp:anchor>
        </w:drawing>
      </w:r>
      <w:r w:rsidR="00B44D7B" w:rsidRPr="00F16B9C">
        <w:rPr>
          <w:rFonts w:ascii="Times New Roman" w:hAnsi="Times New Roman" w:cs="Times New Roman"/>
          <w:sz w:val="24"/>
          <w:szCs w:val="24"/>
        </w:rPr>
        <w:t>Desta forma se comunicam as classes envolvidas ao cadastrar Equipamentos (UC005). Apenas Administradores cadastram Equipamentos.</w:t>
      </w:r>
    </w:p>
    <w:p w14:paraId="0D0F07C1" w14:textId="7C0F6BAE" w:rsidR="00B44D7B" w:rsidRPr="00F16B9C" w:rsidRDefault="00B44D7B" w:rsidP="00F16B9C">
      <w:pPr>
        <w:pStyle w:val="PargrafodaLista"/>
        <w:keepNext/>
        <w:ind w:left="0"/>
        <w:mirrorIndents/>
        <w:rPr>
          <w:rFonts w:ascii="Times New Roman" w:hAnsi="Times New Roman" w:cs="Times New Roman"/>
          <w:sz w:val="24"/>
          <w:szCs w:val="24"/>
        </w:rPr>
      </w:pPr>
    </w:p>
    <w:p w14:paraId="14A93F33" w14:textId="77777777" w:rsidR="00B44D7B" w:rsidRPr="0017264F" w:rsidRDefault="00B44D7B" w:rsidP="00F16B9C">
      <w:pPr>
        <w:pStyle w:val="Legenda"/>
        <w:spacing w:after="0" w:line="360" w:lineRule="auto"/>
        <w:contextualSpacing/>
        <w:mirrorIndents/>
        <w:rPr>
          <w:rFonts w:ascii="Times New Roman" w:hAnsi="Times New Roman" w:cs="Times New Roman"/>
          <w:sz w:val="20"/>
          <w:szCs w:val="20"/>
        </w:rPr>
      </w:pPr>
      <w:r w:rsidRPr="0017264F">
        <w:rPr>
          <w:rFonts w:ascii="Times New Roman" w:hAnsi="Times New Roman" w:cs="Times New Roman"/>
          <w:sz w:val="20"/>
          <w:szCs w:val="20"/>
        </w:rPr>
        <w:t>Diagrama de Classes 6 Cadastrar Equipamentos</w:t>
      </w:r>
      <w:r w:rsidRPr="0017264F">
        <w:rPr>
          <w:rFonts w:ascii="Times New Roman" w:hAnsi="Times New Roman" w:cs="Times New Roman"/>
          <w:sz w:val="20"/>
          <w:szCs w:val="20"/>
        </w:rPr>
        <w:br w:type="page"/>
      </w:r>
    </w:p>
    <w:p w14:paraId="3BEA30F7" w14:textId="77777777" w:rsidR="00B44D7B" w:rsidRPr="00F16B9C" w:rsidRDefault="00B44D7B" w:rsidP="00237540">
      <w:pPr>
        <w:pStyle w:val="PargrafodaLista"/>
        <w:numPr>
          <w:ilvl w:val="1"/>
          <w:numId w:val="43"/>
        </w:numPr>
        <w:ind w:left="0" w:firstLine="709"/>
        <w:mirrorIndents/>
        <w:jc w:val="left"/>
        <w:outlineLvl w:val="1"/>
        <w:rPr>
          <w:rFonts w:ascii="Times New Roman" w:hAnsi="Times New Roman" w:cs="Times New Roman"/>
          <w:sz w:val="24"/>
          <w:szCs w:val="24"/>
        </w:rPr>
      </w:pPr>
      <w:bookmarkStart w:id="516" w:name="_Toc120825326"/>
      <w:r w:rsidRPr="00F16B9C">
        <w:rPr>
          <w:rFonts w:ascii="Times New Roman" w:hAnsi="Times New Roman" w:cs="Times New Roman"/>
          <w:sz w:val="24"/>
          <w:szCs w:val="24"/>
        </w:rPr>
        <w:lastRenderedPageBreak/>
        <w:t>Diagramas de Classe do módulo de Solicitação:</w:t>
      </w:r>
      <w:bookmarkEnd w:id="516"/>
    </w:p>
    <w:p w14:paraId="2265385E"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517" w:name="_Toc120825327"/>
      <w:r w:rsidRPr="00F16B9C">
        <w:rPr>
          <w:rFonts w:ascii="Times New Roman" w:hAnsi="Times New Roman" w:cs="Times New Roman"/>
          <w:sz w:val="24"/>
          <w:szCs w:val="24"/>
        </w:rPr>
        <w:t>Registrar Solicitações de Serviço</w:t>
      </w:r>
      <w:bookmarkEnd w:id="517"/>
    </w:p>
    <w:p w14:paraId="20303050" w14:textId="3D8D411E" w:rsidR="00B44D7B" w:rsidRPr="00F16B9C" w:rsidRDefault="001316E2" w:rsidP="0017264F">
      <w:pPr>
        <w:pStyle w:val="PargrafodaLista"/>
        <w:keepNext/>
        <w:ind w:left="0"/>
        <w:mirrorIndents/>
        <w:jc w:val="left"/>
        <w:rPr>
          <w:rFonts w:ascii="Times New Roman" w:hAnsi="Times New Roman" w:cs="Times New Roman"/>
          <w:sz w:val="24"/>
          <w:szCs w:val="24"/>
        </w:rPr>
      </w:pPr>
      <w:r w:rsidRPr="00F16B9C">
        <w:rPr>
          <w:rFonts w:ascii="Times New Roman" w:hAnsi="Times New Roman" w:cs="Times New Roman"/>
          <w:noProof/>
          <w:sz w:val="24"/>
          <w:szCs w:val="24"/>
        </w:rPr>
        <w:drawing>
          <wp:anchor distT="0" distB="0" distL="114300" distR="114300" simplePos="0" relativeHeight="251667456" behindDoc="0" locked="0" layoutInCell="1" allowOverlap="1" wp14:anchorId="19DFC60B" wp14:editId="228D1636">
            <wp:simplePos x="0" y="0"/>
            <wp:positionH relativeFrom="column">
              <wp:posOffset>-267335</wp:posOffset>
            </wp:positionH>
            <wp:positionV relativeFrom="paragraph">
              <wp:posOffset>501650</wp:posOffset>
            </wp:positionV>
            <wp:extent cx="6221095" cy="5847080"/>
            <wp:effectExtent l="0" t="0" r="8255" b="1270"/>
            <wp:wrapSquare wrapText="bothSides"/>
            <wp:docPr id="31" name="Imagem 3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Linha do temp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221095" cy="5847080"/>
                    </a:xfrm>
                    <a:prstGeom prst="rect">
                      <a:avLst/>
                    </a:prstGeom>
                  </pic:spPr>
                </pic:pic>
              </a:graphicData>
            </a:graphic>
          </wp:anchor>
        </w:drawing>
      </w:r>
      <w:r w:rsidR="00B44D7B" w:rsidRPr="00F16B9C">
        <w:rPr>
          <w:rFonts w:ascii="Times New Roman" w:hAnsi="Times New Roman" w:cs="Times New Roman"/>
          <w:sz w:val="24"/>
          <w:szCs w:val="24"/>
        </w:rPr>
        <w:t>Na seguinte imagem apresentam-se as interações das classes ao Registrar uma Solicitação de Serviço (UC006). Quaisquer usuários registram solicitações.</w:t>
      </w:r>
    </w:p>
    <w:p w14:paraId="73BA2F72" w14:textId="6D825F41" w:rsidR="00B44D7B" w:rsidRPr="00F16B9C" w:rsidRDefault="00B44D7B" w:rsidP="00F16B9C">
      <w:pPr>
        <w:pStyle w:val="PargrafodaLista"/>
        <w:keepNext/>
        <w:ind w:left="0"/>
        <w:mirrorIndents/>
        <w:rPr>
          <w:rFonts w:ascii="Times New Roman" w:hAnsi="Times New Roman" w:cs="Times New Roman"/>
          <w:sz w:val="24"/>
          <w:szCs w:val="24"/>
        </w:rPr>
      </w:pPr>
    </w:p>
    <w:p w14:paraId="48BB2612" w14:textId="77777777" w:rsidR="00B44D7B" w:rsidRPr="0017264F" w:rsidRDefault="00B44D7B" w:rsidP="00F16B9C">
      <w:pPr>
        <w:pStyle w:val="Legenda"/>
        <w:spacing w:after="0" w:line="360" w:lineRule="auto"/>
        <w:contextualSpacing/>
        <w:mirrorIndents/>
        <w:rPr>
          <w:rFonts w:ascii="Times New Roman" w:hAnsi="Times New Roman" w:cs="Times New Roman"/>
          <w:sz w:val="20"/>
          <w:szCs w:val="20"/>
        </w:rPr>
      </w:pPr>
      <w:r w:rsidRPr="0017264F">
        <w:rPr>
          <w:rFonts w:ascii="Times New Roman" w:hAnsi="Times New Roman" w:cs="Times New Roman"/>
          <w:sz w:val="20"/>
          <w:szCs w:val="20"/>
        </w:rPr>
        <w:t>Diagrama de Classes 7 Registrar Solicitações de Serviço</w:t>
      </w:r>
      <w:r w:rsidRPr="0017264F">
        <w:rPr>
          <w:rFonts w:ascii="Times New Roman" w:hAnsi="Times New Roman" w:cs="Times New Roman"/>
          <w:sz w:val="20"/>
          <w:szCs w:val="20"/>
        </w:rPr>
        <w:br w:type="page"/>
      </w:r>
    </w:p>
    <w:p w14:paraId="4EB04B8B"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518" w:name="_Toc120825328"/>
      <w:r w:rsidRPr="00F16B9C">
        <w:rPr>
          <w:rFonts w:ascii="Times New Roman" w:hAnsi="Times New Roman" w:cs="Times New Roman"/>
          <w:sz w:val="24"/>
          <w:szCs w:val="24"/>
        </w:rPr>
        <w:lastRenderedPageBreak/>
        <w:t>Aceitar ou Recusar Solicitação de Serviço</w:t>
      </w:r>
      <w:bookmarkEnd w:id="518"/>
    </w:p>
    <w:p w14:paraId="5C4EE684" w14:textId="0E6B882E" w:rsidR="00B44D7B" w:rsidRPr="00F16B9C" w:rsidRDefault="0075259D" w:rsidP="0017264F">
      <w:pPr>
        <w:pStyle w:val="PargrafodaLista"/>
        <w:keepNext/>
        <w:ind w:left="0"/>
        <w:mirrorIndents/>
        <w:jc w:val="left"/>
        <w:rPr>
          <w:rFonts w:ascii="Times New Roman" w:hAnsi="Times New Roman" w:cs="Times New Roman"/>
          <w:sz w:val="24"/>
          <w:szCs w:val="24"/>
        </w:rPr>
      </w:pPr>
      <w:r w:rsidRPr="00F16B9C">
        <w:rPr>
          <w:rFonts w:ascii="Times New Roman" w:hAnsi="Times New Roman" w:cs="Times New Roman"/>
          <w:noProof/>
          <w:sz w:val="24"/>
          <w:szCs w:val="24"/>
        </w:rPr>
        <w:drawing>
          <wp:anchor distT="0" distB="0" distL="114300" distR="114300" simplePos="0" relativeHeight="251668480" behindDoc="0" locked="0" layoutInCell="1" allowOverlap="1" wp14:anchorId="522F0A53" wp14:editId="742D2310">
            <wp:simplePos x="0" y="0"/>
            <wp:positionH relativeFrom="column">
              <wp:posOffset>-264160</wp:posOffset>
            </wp:positionH>
            <wp:positionV relativeFrom="paragraph">
              <wp:posOffset>469900</wp:posOffset>
            </wp:positionV>
            <wp:extent cx="6081395" cy="5798820"/>
            <wp:effectExtent l="0" t="0" r="0" b="0"/>
            <wp:wrapSquare wrapText="bothSides"/>
            <wp:docPr id="32" name="Imagem 3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Diagrama&#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081395" cy="5798820"/>
                    </a:xfrm>
                    <a:prstGeom prst="rect">
                      <a:avLst/>
                    </a:prstGeom>
                  </pic:spPr>
                </pic:pic>
              </a:graphicData>
            </a:graphic>
          </wp:anchor>
        </w:drawing>
      </w:r>
      <w:r w:rsidR="00B44D7B" w:rsidRPr="00F16B9C">
        <w:rPr>
          <w:rFonts w:ascii="Times New Roman" w:hAnsi="Times New Roman" w:cs="Times New Roman"/>
          <w:sz w:val="24"/>
          <w:szCs w:val="24"/>
        </w:rPr>
        <w:t>Desta forma relacionam-se as classes ao aceitar ou recusar uma Solicitação de Serviço (UC007). Quaisquer usuários aceitam solicitações.</w:t>
      </w:r>
    </w:p>
    <w:p w14:paraId="59EE39AE" w14:textId="7F9EE95D" w:rsidR="00B44D7B" w:rsidRPr="00F16B9C" w:rsidRDefault="00B44D7B" w:rsidP="00F16B9C">
      <w:pPr>
        <w:pStyle w:val="PargrafodaLista"/>
        <w:keepNext/>
        <w:ind w:left="0"/>
        <w:mirrorIndents/>
        <w:rPr>
          <w:rFonts w:ascii="Times New Roman" w:hAnsi="Times New Roman" w:cs="Times New Roman"/>
          <w:sz w:val="24"/>
          <w:szCs w:val="24"/>
        </w:rPr>
      </w:pPr>
    </w:p>
    <w:p w14:paraId="2327BF59" w14:textId="77777777" w:rsidR="00B44D7B" w:rsidRPr="0017264F" w:rsidRDefault="00B44D7B" w:rsidP="00F16B9C">
      <w:pPr>
        <w:pStyle w:val="Legenda"/>
        <w:spacing w:after="0" w:line="360" w:lineRule="auto"/>
        <w:contextualSpacing/>
        <w:mirrorIndents/>
        <w:rPr>
          <w:rFonts w:ascii="Times New Roman" w:hAnsi="Times New Roman" w:cs="Times New Roman"/>
          <w:sz w:val="20"/>
          <w:szCs w:val="20"/>
        </w:rPr>
      </w:pPr>
      <w:r w:rsidRPr="0017264F">
        <w:rPr>
          <w:rFonts w:ascii="Times New Roman" w:hAnsi="Times New Roman" w:cs="Times New Roman"/>
          <w:sz w:val="20"/>
          <w:szCs w:val="20"/>
        </w:rPr>
        <w:t>Diagrama de Classes 8 Aceitar ou Recusar Solicitação de Serviço</w:t>
      </w:r>
      <w:r w:rsidRPr="0017264F">
        <w:rPr>
          <w:rFonts w:ascii="Times New Roman" w:hAnsi="Times New Roman" w:cs="Times New Roman"/>
          <w:sz w:val="20"/>
          <w:szCs w:val="20"/>
        </w:rPr>
        <w:br w:type="page"/>
      </w:r>
    </w:p>
    <w:p w14:paraId="46E48BD4"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519" w:name="_Toc120825329"/>
      <w:r w:rsidRPr="00F16B9C">
        <w:rPr>
          <w:rFonts w:ascii="Times New Roman" w:hAnsi="Times New Roman" w:cs="Times New Roman"/>
          <w:sz w:val="24"/>
          <w:szCs w:val="24"/>
        </w:rPr>
        <w:lastRenderedPageBreak/>
        <w:t>Excluir Solicitação de Serviço</w:t>
      </w:r>
      <w:bookmarkEnd w:id="519"/>
    </w:p>
    <w:p w14:paraId="48D51D54" w14:textId="073DC664" w:rsidR="00B44D7B" w:rsidRPr="00F16B9C" w:rsidRDefault="0075259D" w:rsidP="00E7702A">
      <w:pPr>
        <w:pStyle w:val="PargrafodaLista"/>
        <w:keepNext/>
        <w:ind w:left="0"/>
        <w:mirrorIndents/>
        <w:jc w:val="left"/>
        <w:rPr>
          <w:rFonts w:ascii="Times New Roman" w:hAnsi="Times New Roman" w:cs="Times New Roman"/>
          <w:sz w:val="24"/>
          <w:szCs w:val="24"/>
        </w:rPr>
      </w:pPr>
      <w:r w:rsidRPr="00F16B9C">
        <w:rPr>
          <w:rFonts w:ascii="Times New Roman" w:hAnsi="Times New Roman" w:cs="Times New Roman"/>
          <w:noProof/>
          <w:sz w:val="24"/>
          <w:szCs w:val="24"/>
        </w:rPr>
        <w:drawing>
          <wp:anchor distT="0" distB="0" distL="114300" distR="114300" simplePos="0" relativeHeight="251669504" behindDoc="0" locked="0" layoutInCell="1" allowOverlap="1" wp14:anchorId="6C3E58CC" wp14:editId="0E95E9A4">
            <wp:simplePos x="0" y="0"/>
            <wp:positionH relativeFrom="column">
              <wp:posOffset>-291465</wp:posOffset>
            </wp:positionH>
            <wp:positionV relativeFrom="paragraph">
              <wp:posOffset>462280</wp:posOffset>
            </wp:positionV>
            <wp:extent cx="6009640" cy="5750560"/>
            <wp:effectExtent l="0" t="0" r="0" b="2540"/>
            <wp:wrapSquare wrapText="bothSides"/>
            <wp:docPr id="33" name="Imagem 33" descr="Diagrama,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Diagrama, Linha do temp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009640" cy="5750560"/>
                    </a:xfrm>
                    <a:prstGeom prst="rect">
                      <a:avLst/>
                    </a:prstGeom>
                  </pic:spPr>
                </pic:pic>
              </a:graphicData>
            </a:graphic>
          </wp:anchor>
        </w:drawing>
      </w:r>
      <w:r w:rsidR="00B44D7B" w:rsidRPr="00F16B9C">
        <w:rPr>
          <w:rFonts w:ascii="Times New Roman" w:hAnsi="Times New Roman" w:cs="Times New Roman"/>
          <w:sz w:val="24"/>
          <w:szCs w:val="24"/>
        </w:rPr>
        <w:t xml:space="preserve">Diagrama de classes representando a exclusão de uma solicitação de Serviço (UC008). Quaisquer usuários </w:t>
      </w:r>
      <w:r w:rsidR="00E7702A">
        <w:rPr>
          <w:rFonts w:ascii="Times New Roman" w:hAnsi="Times New Roman" w:cs="Times New Roman"/>
          <w:sz w:val="24"/>
          <w:szCs w:val="24"/>
        </w:rPr>
        <w:t>e</w:t>
      </w:r>
      <w:r w:rsidR="00B44D7B" w:rsidRPr="00F16B9C">
        <w:rPr>
          <w:rFonts w:ascii="Times New Roman" w:hAnsi="Times New Roman" w:cs="Times New Roman"/>
          <w:sz w:val="24"/>
          <w:szCs w:val="24"/>
        </w:rPr>
        <w:t>xcluem solicitações.</w:t>
      </w:r>
    </w:p>
    <w:p w14:paraId="32D30D23" w14:textId="18151AB1" w:rsidR="00B44D7B" w:rsidRPr="00F16B9C" w:rsidRDefault="00B44D7B" w:rsidP="00F16B9C">
      <w:pPr>
        <w:pStyle w:val="PargrafodaLista"/>
        <w:keepNext/>
        <w:ind w:left="0"/>
        <w:mirrorIndents/>
        <w:rPr>
          <w:rFonts w:ascii="Times New Roman" w:hAnsi="Times New Roman" w:cs="Times New Roman"/>
          <w:sz w:val="24"/>
          <w:szCs w:val="24"/>
        </w:rPr>
      </w:pPr>
    </w:p>
    <w:p w14:paraId="65ABC796" w14:textId="77777777" w:rsidR="00B44D7B" w:rsidRPr="00E7702A" w:rsidRDefault="00B44D7B" w:rsidP="00F16B9C">
      <w:pPr>
        <w:pStyle w:val="Legenda"/>
        <w:spacing w:after="0" w:line="360" w:lineRule="auto"/>
        <w:contextualSpacing/>
        <w:mirrorIndents/>
        <w:rPr>
          <w:rFonts w:ascii="Times New Roman" w:hAnsi="Times New Roman" w:cs="Times New Roman"/>
          <w:sz w:val="20"/>
          <w:szCs w:val="20"/>
        </w:rPr>
      </w:pPr>
      <w:r w:rsidRPr="00E7702A">
        <w:rPr>
          <w:rFonts w:ascii="Times New Roman" w:hAnsi="Times New Roman" w:cs="Times New Roman"/>
          <w:sz w:val="20"/>
          <w:szCs w:val="20"/>
        </w:rPr>
        <w:t>Diagrama de Classes 9 Excluir Solicitação de Serviço</w:t>
      </w:r>
      <w:r w:rsidRPr="00E7702A">
        <w:rPr>
          <w:rFonts w:ascii="Times New Roman" w:hAnsi="Times New Roman" w:cs="Times New Roman"/>
          <w:sz w:val="20"/>
          <w:szCs w:val="20"/>
        </w:rPr>
        <w:br w:type="page"/>
      </w:r>
    </w:p>
    <w:p w14:paraId="0A14B776" w14:textId="77777777" w:rsidR="00B44D7B" w:rsidRPr="00F16B9C" w:rsidRDefault="00B44D7B" w:rsidP="00237540">
      <w:pPr>
        <w:pStyle w:val="PargrafodaLista"/>
        <w:numPr>
          <w:ilvl w:val="1"/>
          <w:numId w:val="43"/>
        </w:numPr>
        <w:ind w:left="0" w:firstLine="709"/>
        <w:mirrorIndents/>
        <w:jc w:val="left"/>
        <w:outlineLvl w:val="1"/>
        <w:rPr>
          <w:rFonts w:ascii="Times New Roman" w:hAnsi="Times New Roman" w:cs="Times New Roman"/>
          <w:sz w:val="24"/>
          <w:szCs w:val="24"/>
        </w:rPr>
      </w:pPr>
      <w:bookmarkStart w:id="520" w:name="_Toc120825330"/>
      <w:r w:rsidRPr="00F16B9C">
        <w:rPr>
          <w:rFonts w:ascii="Times New Roman" w:hAnsi="Times New Roman" w:cs="Times New Roman"/>
          <w:sz w:val="24"/>
          <w:szCs w:val="24"/>
        </w:rPr>
        <w:lastRenderedPageBreak/>
        <w:t>Diagramas de Classe de Consultas</w:t>
      </w:r>
      <w:bookmarkEnd w:id="520"/>
    </w:p>
    <w:p w14:paraId="57CEE7E8"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521" w:name="_Toc120825331"/>
      <w:r w:rsidRPr="00F16B9C">
        <w:rPr>
          <w:rFonts w:ascii="Times New Roman" w:hAnsi="Times New Roman" w:cs="Times New Roman"/>
          <w:sz w:val="24"/>
          <w:szCs w:val="24"/>
        </w:rPr>
        <w:t>Exibir Todas as Solicitações</w:t>
      </w:r>
      <w:bookmarkEnd w:id="521"/>
    </w:p>
    <w:p w14:paraId="37A39868" w14:textId="6E7A9FCA" w:rsidR="00B44D7B" w:rsidRPr="00F16B9C" w:rsidRDefault="0075259D" w:rsidP="00E7702A">
      <w:pPr>
        <w:pStyle w:val="PargrafodaLista"/>
        <w:keepNext/>
        <w:ind w:left="0"/>
        <w:mirrorIndents/>
        <w:jc w:val="left"/>
        <w:rPr>
          <w:rFonts w:ascii="Times New Roman" w:hAnsi="Times New Roman" w:cs="Times New Roman"/>
          <w:sz w:val="24"/>
          <w:szCs w:val="24"/>
        </w:rPr>
      </w:pPr>
      <w:r w:rsidRPr="00F16B9C">
        <w:rPr>
          <w:rFonts w:ascii="Times New Roman" w:hAnsi="Times New Roman" w:cs="Times New Roman"/>
          <w:noProof/>
          <w:sz w:val="24"/>
          <w:szCs w:val="24"/>
        </w:rPr>
        <w:drawing>
          <wp:anchor distT="0" distB="0" distL="114300" distR="114300" simplePos="0" relativeHeight="251670528" behindDoc="0" locked="0" layoutInCell="1" allowOverlap="1" wp14:anchorId="190BE449" wp14:editId="7D220FD6">
            <wp:simplePos x="0" y="0"/>
            <wp:positionH relativeFrom="column">
              <wp:posOffset>-104775</wp:posOffset>
            </wp:positionH>
            <wp:positionV relativeFrom="paragraph">
              <wp:posOffset>448310</wp:posOffset>
            </wp:positionV>
            <wp:extent cx="5739130" cy="5702935"/>
            <wp:effectExtent l="0" t="0" r="0" b="0"/>
            <wp:wrapSquare wrapText="bothSides"/>
            <wp:docPr id="34" name="Imagem 34"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Linha do temp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739130" cy="5702935"/>
                    </a:xfrm>
                    <a:prstGeom prst="rect">
                      <a:avLst/>
                    </a:prstGeom>
                  </pic:spPr>
                </pic:pic>
              </a:graphicData>
            </a:graphic>
          </wp:anchor>
        </w:drawing>
      </w:r>
      <w:r w:rsidR="00B44D7B" w:rsidRPr="00F16B9C">
        <w:rPr>
          <w:rFonts w:ascii="Times New Roman" w:hAnsi="Times New Roman" w:cs="Times New Roman"/>
          <w:sz w:val="24"/>
          <w:szCs w:val="24"/>
        </w:rPr>
        <w:t>Diagrama de classes explicativo para o caso de uso de Exibir Todas as Solicitações (UC009). Usuários consultam as solicitações.</w:t>
      </w:r>
    </w:p>
    <w:p w14:paraId="1A1AA18E" w14:textId="7F3D51DE" w:rsidR="00B44D7B" w:rsidRPr="00F16B9C" w:rsidRDefault="00B44D7B" w:rsidP="00F16B9C">
      <w:pPr>
        <w:pStyle w:val="PargrafodaLista"/>
        <w:keepNext/>
        <w:ind w:left="0"/>
        <w:mirrorIndents/>
        <w:rPr>
          <w:rFonts w:ascii="Times New Roman" w:hAnsi="Times New Roman" w:cs="Times New Roman"/>
          <w:sz w:val="24"/>
          <w:szCs w:val="24"/>
        </w:rPr>
      </w:pPr>
    </w:p>
    <w:p w14:paraId="0AB47AEA" w14:textId="3C8C579D" w:rsidR="00B44D7B" w:rsidRPr="00E7702A" w:rsidRDefault="00B44D7B" w:rsidP="00F16B9C">
      <w:pPr>
        <w:pStyle w:val="Legenda"/>
        <w:spacing w:after="0" w:line="360" w:lineRule="auto"/>
        <w:contextualSpacing/>
        <w:mirrorIndents/>
        <w:rPr>
          <w:rFonts w:ascii="Times New Roman" w:hAnsi="Times New Roman" w:cs="Times New Roman"/>
          <w:sz w:val="20"/>
          <w:szCs w:val="20"/>
        </w:rPr>
      </w:pPr>
      <w:bookmarkStart w:id="522" w:name="_Toc120825493"/>
      <w:r w:rsidRPr="00E7702A">
        <w:rPr>
          <w:rFonts w:ascii="Times New Roman" w:hAnsi="Times New Roman" w:cs="Times New Roman"/>
          <w:sz w:val="20"/>
          <w:szCs w:val="20"/>
        </w:rPr>
        <w:t xml:space="preserve">Diagrama de Classes </w:t>
      </w:r>
      <w:r w:rsidRPr="00E7702A">
        <w:rPr>
          <w:rFonts w:ascii="Times New Roman" w:hAnsi="Times New Roman" w:cs="Times New Roman"/>
          <w:sz w:val="20"/>
          <w:szCs w:val="20"/>
        </w:rPr>
        <w:fldChar w:fldCharType="begin"/>
      </w:r>
      <w:r w:rsidRPr="00E7702A">
        <w:rPr>
          <w:rFonts w:ascii="Times New Roman" w:hAnsi="Times New Roman" w:cs="Times New Roman"/>
          <w:sz w:val="20"/>
          <w:szCs w:val="20"/>
        </w:rPr>
        <w:instrText xml:space="preserve"> SEQ Diagrama_de_Classes \* ARABIC </w:instrText>
      </w:r>
      <w:r w:rsidRPr="00E7702A">
        <w:rPr>
          <w:rFonts w:ascii="Times New Roman" w:hAnsi="Times New Roman" w:cs="Times New Roman"/>
          <w:sz w:val="20"/>
          <w:szCs w:val="20"/>
        </w:rPr>
        <w:fldChar w:fldCharType="separate"/>
      </w:r>
      <w:r w:rsidR="006D3DFB">
        <w:rPr>
          <w:rFonts w:ascii="Times New Roman" w:hAnsi="Times New Roman" w:cs="Times New Roman"/>
          <w:noProof/>
          <w:sz w:val="20"/>
          <w:szCs w:val="20"/>
        </w:rPr>
        <w:t>2</w:t>
      </w:r>
      <w:r w:rsidRPr="00E7702A">
        <w:rPr>
          <w:rFonts w:ascii="Times New Roman" w:hAnsi="Times New Roman" w:cs="Times New Roman"/>
          <w:noProof/>
          <w:sz w:val="20"/>
          <w:szCs w:val="20"/>
        </w:rPr>
        <w:fldChar w:fldCharType="end"/>
      </w:r>
      <w:r w:rsidRPr="00E7702A">
        <w:rPr>
          <w:rFonts w:ascii="Times New Roman" w:hAnsi="Times New Roman" w:cs="Times New Roman"/>
          <w:sz w:val="20"/>
          <w:szCs w:val="20"/>
        </w:rPr>
        <w:t xml:space="preserve"> Exibir Todas as Solicitações</w:t>
      </w:r>
      <w:bookmarkEnd w:id="522"/>
      <w:r w:rsidRPr="00E7702A">
        <w:rPr>
          <w:rFonts w:ascii="Times New Roman" w:hAnsi="Times New Roman" w:cs="Times New Roman"/>
          <w:sz w:val="20"/>
          <w:szCs w:val="20"/>
        </w:rPr>
        <w:br w:type="page"/>
      </w:r>
    </w:p>
    <w:p w14:paraId="48DC0A92"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523" w:name="_Toc120825332"/>
      <w:r w:rsidRPr="00F16B9C">
        <w:rPr>
          <w:rFonts w:ascii="Times New Roman" w:hAnsi="Times New Roman" w:cs="Times New Roman"/>
          <w:sz w:val="24"/>
          <w:szCs w:val="24"/>
        </w:rPr>
        <w:lastRenderedPageBreak/>
        <w:t>Exibir Minhas Solicitações</w:t>
      </w:r>
      <w:bookmarkEnd w:id="523"/>
    </w:p>
    <w:p w14:paraId="3C8E5948" w14:textId="601CCAAB" w:rsidR="00B44D7B" w:rsidRPr="00F16B9C" w:rsidRDefault="0075259D" w:rsidP="00E7702A">
      <w:pPr>
        <w:pStyle w:val="PargrafodaLista"/>
        <w:keepNext/>
        <w:ind w:left="0"/>
        <w:mirrorIndents/>
        <w:jc w:val="left"/>
        <w:rPr>
          <w:rFonts w:ascii="Times New Roman" w:hAnsi="Times New Roman" w:cs="Times New Roman"/>
          <w:sz w:val="24"/>
          <w:szCs w:val="24"/>
        </w:rPr>
      </w:pPr>
      <w:r w:rsidRPr="00F16B9C">
        <w:rPr>
          <w:rFonts w:ascii="Times New Roman" w:hAnsi="Times New Roman" w:cs="Times New Roman"/>
          <w:noProof/>
          <w:sz w:val="24"/>
          <w:szCs w:val="24"/>
        </w:rPr>
        <w:drawing>
          <wp:anchor distT="0" distB="0" distL="114300" distR="114300" simplePos="0" relativeHeight="251671552" behindDoc="0" locked="0" layoutInCell="1" allowOverlap="1" wp14:anchorId="0235285B" wp14:editId="72F97217">
            <wp:simplePos x="0" y="0"/>
            <wp:positionH relativeFrom="column">
              <wp:posOffset>-120015</wp:posOffset>
            </wp:positionH>
            <wp:positionV relativeFrom="paragraph">
              <wp:posOffset>728980</wp:posOffset>
            </wp:positionV>
            <wp:extent cx="5727065" cy="5438140"/>
            <wp:effectExtent l="0" t="0" r="6985" b="0"/>
            <wp:wrapSquare wrapText="bothSides"/>
            <wp:docPr id="35" name="Imagem 35" descr="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Linha do tempo&#10;&#10;Descrição gerada automaticamente com confiança média"/>
                    <pic:cNvPicPr/>
                  </pic:nvPicPr>
                  <pic:blipFill>
                    <a:blip r:embed="rId48">
                      <a:extLst>
                        <a:ext uri="{28A0092B-C50C-407E-A947-70E740481C1C}">
                          <a14:useLocalDpi xmlns:a14="http://schemas.microsoft.com/office/drawing/2010/main" val="0"/>
                        </a:ext>
                      </a:extLst>
                    </a:blip>
                    <a:stretch>
                      <a:fillRect/>
                    </a:stretch>
                  </pic:blipFill>
                  <pic:spPr>
                    <a:xfrm>
                      <a:off x="0" y="0"/>
                      <a:ext cx="5727065" cy="5438140"/>
                    </a:xfrm>
                    <a:prstGeom prst="rect">
                      <a:avLst/>
                    </a:prstGeom>
                  </pic:spPr>
                </pic:pic>
              </a:graphicData>
            </a:graphic>
          </wp:anchor>
        </w:drawing>
      </w:r>
      <w:r w:rsidR="00B44D7B" w:rsidRPr="00F16B9C">
        <w:rPr>
          <w:rFonts w:ascii="Times New Roman" w:hAnsi="Times New Roman" w:cs="Times New Roman"/>
          <w:sz w:val="24"/>
          <w:szCs w:val="24"/>
        </w:rPr>
        <w:t>Diagrama de classes representando as comunicações entre classes no caso de uso Exibir Minhas Solicitações (UC010). Usuários consultam as solicitações com um método que busca apenas as que é solicitante.</w:t>
      </w:r>
    </w:p>
    <w:p w14:paraId="3C03FB9E" w14:textId="631CBA1D" w:rsidR="00B44D7B" w:rsidRPr="00F16B9C" w:rsidRDefault="00B44D7B" w:rsidP="00F16B9C">
      <w:pPr>
        <w:pStyle w:val="PargrafodaLista"/>
        <w:keepNext/>
        <w:ind w:left="0"/>
        <w:mirrorIndents/>
        <w:rPr>
          <w:rFonts w:ascii="Times New Roman" w:hAnsi="Times New Roman" w:cs="Times New Roman"/>
          <w:sz w:val="24"/>
          <w:szCs w:val="24"/>
        </w:rPr>
      </w:pPr>
    </w:p>
    <w:p w14:paraId="7FD8BBC7" w14:textId="724B4F90" w:rsidR="00B44D7B" w:rsidRPr="00E7702A" w:rsidRDefault="00B44D7B" w:rsidP="00F16B9C">
      <w:pPr>
        <w:pStyle w:val="Legenda"/>
        <w:spacing w:after="0" w:line="360" w:lineRule="auto"/>
        <w:contextualSpacing/>
        <w:mirrorIndents/>
        <w:rPr>
          <w:rFonts w:ascii="Times New Roman" w:hAnsi="Times New Roman" w:cs="Times New Roman"/>
          <w:sz w:val="20"/>
          <w:szCs w:val="20"/>
        </w:rPr>
      </w:pPr>
      <w:bookmarkStart w:id="524" w:name="_Toc120825494"/>
      <w:r w:rsidRPr="00E7702A">
        <w:rPr>
          <w:rFonts w:ascii="Times New Roman" w:hAnsi="Times New Roman" w:cs="Times New Roman"/>
          <w:sz w:val="20"/>
          <w:szCs w:val="20"/>
        </w:rPr>
        <w:t xml:space="preserve">Diagrama de Classes </w:t>
      </w:r>
      <w:r w:rsidRPr="00E7702A">
        <w:rPr>
          <w:rFonts w:ascii="Times New Roman" w:hAnsi="Times New Roman" w:cs="Times New Roman"/>
          <w:sz w:val="20"/>
          <w:szCs w:val="20"/>
        </w:rPr>
        <w:fldChar w:fldCharType="begin"/>
      </w:r>
      <w:r w:rsidRPr="00E7702A">
        <w:rPr>
          <w:rFonts w:ascii="Times New Roman" w:hAnsi="Times New Roman" w:cs="Times New Roman"/>
          <w:sz w:val="20"/>
          <w:szCs w:val="20"/>
        </w:rPr>
        <w:instrText xml:space="preserve"> SEQ Diagrama_de_Classes \* ARABIC </w:instrText>
      </w:r>
      <w:r w:rsidRPr="00E7702A">
        <w:rPr>
          <w:rFonts w:ascii="Times New Roman" w:hAnsi="Times New Roman" w:cs="Times New Roman"/>
          <w:sz w:val="20"/>
          <w:szCs w:val="20"/>
        </w:rPr>
        <w:fldChar w:fldCharType="separate"/>
      </w:r>
      <w:r w:rsidR="006D3DFB">
        <w:rPr>
          <w:rFonts w:ascii="Times New Roman" w:hAnsi="Times New Roman" w:cs="Times New Roman"/>
          <w:noProof/>
          <w:sz w:val="20"/>
          <w:szCs w:val="20"/>
        </w:rPr>
        <w:t>3</w:t>
      </w:r>
      <w:r w:rsidRPr="00E7702A">
        <w:rPr>
          <w:rFonts w:ascii="Times New Roman" w:hAnsi="Times New Roman" w:cs="Times New Roman"/>
          <w:noProof/>
          <w:sz w:val="20"/>
          <w:szCs w:val="20"/>
        </w:rPr>
        <w:fldChar w:fldCharType="end"/>
      </w:r>
      <w:r w:rsidRPr="00E7702A">
        <w:rPr>
          <w:rFonts w:ascii="Times New Roman" w:hAnsi="Times New Roman" w:cs="Times New Roman"/>
          <w:sz w:val="20"/>
          <w:szCs w:val="20"/>
        </w:rPr>
        <w:t xml:space="preserve"> Exibir Minhas Solicitações</w:t>
      </w:r>
      <w:bookmarkEnd w:id="524"/>
      <w:r w:rsidRPr="00E7702A">
        <w:rPr>
          <w:rFonts w:ascii="Times New Roman" w:hAnsi="Times New Roman" w:cs="Times New Roman"/>
          <w:sz w:val="20"/>
          <w:szCs w:val="20"/>
        </w:rPr>
        <w:br w:type="page"/>
      </w:r>
    </w:p>
    <w:p w14:paraId="38A8CA43"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525" w:name="_Toc120825333"/>
      <w:r w:rsidRPr="00F16B9C">
        <w:rPr>
          <w:rFonts w:ascii="Times New Roman" w:hAnsi="Times New Roman" w:cs="Times New Roman"/>
          <w:sz w:val="24"/>
          <w:szCs w:val="24"/>
        </w:rPr>
        <w:lastRenderedPageBreak/>
        <w:t>Exibir Meus Serviços</w:t>
      </w:r>
      <w:bookmarkEnd w:id="525"/>
    </w:p>
    <w:p w14:paraId="3E6447AE" w14:textId="48F6426E" w:rsidR="00B44D7B" w:rsidRPr="00F16B9C" w:rsidRDefault="0075259D" w:rsidP="00E7702A">
      <w:pPr>
        <w:pStyle w:val="PargrafodaLista"/>
        <w:keepNext/>
        <w:ind w:left="0"/>
        <w:mirrorIndents/>
        <w:jc w:val="left"/>
        <w:rPr>
          <w:rFonts w:ascii="Times New Roman" w:hAnsi="Times New Roman" w:cs="Times New Roman"/>
          <w:sz w:val="24"/>
          <w:szCs w:val="24"/>
        </w:rPr>
      </w:pPr>
      <w:r w:rsidRPr="00F16B9C">
        <w:rPr>
          <w:rFonts w:ascii="Times New Roman" w:hAnsi="Times New Roman" w:cs="Times New Roman"/>
          <w:noProof/>
          <w:sz w:val="24"/>
          <w:szCs w:val="24"/>
        </w:rPr>
        <w:drawing>
          <wp:anchor distT="0" distB="0" distL="114300" distR="114300" simplePos="0" relativeHeight="251672576" behindDoc="0" locked="0" layoutInCell="1" allowOverlap="1" wp14:anchorId="2FC3738C" wp14:editId="0EA9439C">
            <wp:simplePos x="0" y="0"/>
            <wp:positionH relativeFrom="column">
              <wp:posOffset>-81915</wp:posOffset>
            </wp:positionH>
            <wp:positionV relativeFrom="paragraph">
              <wp:posOffset>728980</wp:posOffset>
            </wp:positionV>
            <wp:extent cx="5567045" cy="5486400"/>
            <wp:effectExtent l="0" t="0" r="0" b="0"/>
            <wp:wrapSquare wrapText="bothSides"/>
            <wp:docPr id="36" name="Imagem 36"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Linha do temp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567045" cy="5486400"/>
                    </a:xfrm>
                    <a:prstGeom prst="rect">
                      <a:avLst/>
                    </a:prstGeom>
                  </pic:spPr>
                </pic:pic>
              </a:graphicData>
            </a:graphic>
          </wp:anchor>
        </w:drawing>
      </w:r>
      <w:r w:rsidR="00B44D7B" w:rsidRPr="00F16B9C">
        <w:rPr>
          <w:rFonts w:ascii="Times New Roman" w:hAnsi="Times New Roman" w:cs="Times New Roman"/>
          <w:sz w:val="24"/>
          <w:szCs w:val="24"/>
        </w:rPr>
        <w:t>Diagrama de classes representando as comunicações entre classes no caso de uso Exibir Meus Serviços (UC011) já descrito acima. Usuários consultam as solicitações com um método que busca apenas as que é encarregado.</w:t>
      </w:r>
    </w:p>
    <w:p w14:paraId="281EA1CC" w14:textId="5B2581ED" w:rsidR="00B44D7B" w:rsidRPr="00F16B9C" w:rsidRDefault="00B44D7B" w:rsidP="00F16B9C">
      <w:pPr>
        <w:pStyle w:val="PargrafodaLista"/>
        <w:keepNext/>
        <w:ind w:left="0"/>
        <w:mirrorIndents/>
        <w:rPr>
          <w:rFonts w:ascii="Times New Roman" w:hAnsi="Times New Roman" w:cs="Times New Roman"/>
          <w:sz w:val="24"/>
          <w:szCs w:val="24"/>
        </w:rPr>
      </w:pPr>
    </w:p>
    <w:p w14:paraId="3A31E2CE" w14:textId="0E3C00B4" w:rsidR="00B44D7B" w:rsidRPr="00E7702A" w:rsidRDefault="00B44D7B" w:rsidP="00F16B9C">
      <w:pPr>
        <w:pStyle w:val="Legenda"/>
        <w:spacing w:after="0" w:line="360" w:lineRule="auto"/>
        <w:contextualSpacing/>
        <w:mirrorIndents/>
        <w:rPr>
          <w:rFonts w:ascii="Times New Roman" w:hAnsi="Times New Roman" w:cs="Times New Roman"/>
          <w:sz w:val="20"/>
          <w:szCs w:val="20"/>
        </w:rPr>
      </w:pPr>
      <w:bookmarkStart w:id="526" w:name="_Toc120825495"/>
      <w:r w:rsidRPr="00E7702A">
        <w:rPr>
          <w:rFonts w:ascii="Times New Roman" w:hAnsi="Times New Roman" w:cs="Times New Roman"/>
          <w:sz w:val="20"/>
          <w:szCs w:val="20"/>
        </w:rPr>
        <w:t xml:space="preserve">Diagrama de Classes </w:t>
      </w:r>
      <w:r w:rsidRPr="00E7702A">
        <w:rPr>
          <w:rFonts w:ascii="Times New Roman" w:hAnsi="Times New Roman" w:cs="Times New Roman"/>
          <w:sz w:val="20"/>
          <w:szCs w:val="20"/>
        </w:rPr>
        <w:fldChar w:fldCharType="begin"/>
      </w:r>
      <w:r w:rsidRPr="00E7702A">
        <w:rPr>
          <w:rFonts w:ascii="Times New Roman" w:hAnsi="Times New Roman" w:cs="Times New Roman"/>
          <w:sz w:val="20"/>
          <w:szCs w:val="20"/>
        </w:rPr>
        <w:instrText xml:space="preserve"> SEQ Diagrama_de_Classes \* ARABIC </w:instrText>
      </w:r>
      <w:r w:rsidRPr="00E7702A">
        <w:rPr>
          <w:rFonts w:ascii="Times New Roman" w:hAnsi="Times New Roman" w:cs="Times New Roman"/>
          <w:sz w:val="20"/>
          <w:szCs w:val="20"/>
        </w:rPr>
        <w:fldChar w:fldCharType="separate"/>
      </w:r>
      <w:r w:rsidR="006D3DFB">
        <w:rPr>
          <w:rFonts w:ascii="Times New Roman" w:hAnsi="Times New Roman" w:cs="Times New Roman"/>
          <w:noProof/>
          <w:sz w:val="20"/>
          <w:szCs w:val="20"/>
        </w:rPr>
        <w:t>4</w:t>
      </w:r>
      <w:r w:rsidRPr="00E7702A">
        <w:rPr>
          <w:rFonts w:ascii="Times New Roman" w:hAnsi="Times New Roman" w:cs="Times New Roman"/>
          <w:noProof/>
          <w:sz w:val="20"/>
          <w:szCs w:val="20"/>
        </w:rPr>
        <w:fldChar w:fldCharType="end"/>
      </w:r>
      <w:r w:rsidRPr="00E7702A">
        <w:rPr>
          <w:rFonts w:ascii="Times New Roman" w:hAnsi="Times New Roman" w:cs="Times New Roman"/>
          <w:sz w:val="20"/>
          <w:szCs w:val="20"/>
        </w:rPr>
        <w:t xml:space="preserve"> Exibir Meus Serviços</w:t>
      </w:r>
      <w:bookmarkEnd w:id="526"/>
      <w:r w:rsidRPr="00E7702A">
        <w:rPr>
          <w:rFonts w:ascii="Times New Roman" w:hAnsi="Times New Roman" w:cs="Times New Roman"/>
          <w:sz w:val="20"/>
          <w:szCs w:val="20"/>
        </w:rPr>
        <w:br w:type="page"/>
      </w:r>
    </w:p>
    <w:p w14:paraId="26D6CE8E" w14:textId="77777777" w:rsidR="00B44D7B" w:rsidRPr="00F16B9C" w:rsidRDefault="00B44D7B" w:rsidP="00237540">
      <w:pPr>
        <w:pStyle w:val="PargrafodaLista"/>
        <w:numPr>
          <w:ilvl w:val="1"/>
          <w:numId w:val="43"/>
        </w:numPr>
        <w:ind w:left="0" w:firstLine="709"/>
        <w:mirrorIndents/>
        <w:jc w:val="left"/>
        <w:outlineLvl w:val="1"/>
        <w:rPr>
          <w:rFonts w:ascii="Times New Roman" w:hAnsi="Times New Roman" w:cs="Times New Roman"/>
          <w:sz w:val="24"/>
          <w:szCs w:val="24"/>
        </w:rPr>
      </w:pPr>
      <w:bookmarkStart w:id="527" w:name="_Toc120825334"/>
      <w:r w:rsidRPr="00F16B9C">
        <w:rPr>
          <w:rFonts w:ascii="Times New Roman" w:hAnsi="Times New Roman" w:cs="Times New Roman"/>
          <w:sz w:val="24"/>
          <w:szCs w:val="24"/>
        </w:rPr>
        <w:lastRenderedPageBreak/>
        <w:t>Modelo de Dados</w:t>
      </w:r>
      <w:bookmarkEnd w:id="527"/>
    </w:p>
    <w:p w14:paraId="19BEEFA3" w14:textId="77777777" w:rsidR="00B44D7B" w:rsidRPr="00F16B9C" w:rsidRDefault="00B44D7B" w:rsidP="00E7702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O seguinte modelo conceitual da ‘Figura 11 Modelo Conceitual de dados do Sistema Proposto’ representa as entidades e seus atributos correlatos por relacionamentos identificados no Modelo Entidade Relacionamento levantado para confecção do projeto.</w:t>
      </w:r>
    </w:p>
    <w:p w14:paraId="1D4007FB" w14:textId="77777777" w:rsidR="00E7702A" w:rsidRDefault="00B44D7B" w:rsidP="00E7702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Em</w:t>
      </w:r>
      <w:r w:rsidR="00E7702A">
        <w:rPr>
          <w:rFonts w:ascii="Times New Roman" w:hAnsi="Times New Roman" w:cs="Times New Roman"/>
          <w:sz w:val="24"/>
          <w:szCs w:val="24"/>
        </w:rPr>
        <w:t xml:space="preserve"> </w:t>
      </w:r>
      <w:r w:rsidRPr="00F16B9C">
        <w:rPr>
          <w:rFonts w:ascii="Times New Roman" w:hAnsi="Times New Roman" w:cs="Times New Roman"/>
          <w:sz w:val="24"/>
          <w:szCs w:val="24"/>
        </w:rPr>
        <w:t>resumo, este diagrama representa que:</w:t>
      </w:r>
    </w:p>
    <w:p w14:paraId="0F95F239" w14:textId="77777777" w:rsidR="00E7702A" w:rsidRPr="00E7702A" w:rsidRDefault="00B44D7B" w:rsidP="00E7702A">
      <w:pPr>
        <w:pStyle w:val="PargrafodaLista"/>
        <w:numPr>
          <w:ilvl w:val="0"/>
          <w:numId w:val="49"/>
        </w:numPr>
        <w:mirrorIndents/>
        <w:jc w:val="left"/>
        <w:rPr>
          <w:rFonts w:ascii="Times New Roman" w:hAnsi="Times New Roman" w:cs="Times New Roman"/>
          <w:sz w:val="24"/>
          <w:szCs w:val="24"/>
        </w:rPr>
      </w:pPr>
      <w:r w:rsidRPr="00E7702A">
        <w:rPr>
          <w:rFonts w:ascii="Times New Roman" w:hAnsi="Times New Roman" w:cs="Times New Roman"/>
          <w:sz w:val="24"/>
          <w:szCs w:val="24"/>
        </w:rPr>
        <w:t>Uma solicitação possui apenas um usuário solicitante, e um usuário pode solicitar de nenhuma a inúmeras solicitações.</w:t>
      </w:r>
    </w:p>
    <w:p w14:paraId="5C5DF6B5" w14:textId="77777777" w:rsidR="00E7702A" w:rsidRPr="00E7702A" w:rsidRDefault="00B44D7B" w:rsidP="00E7702A">
      <w:pPr>
        <w:pStyle w:val="PargrafodaLista"/>
        <w:numPr>
          <w:ilvl w:val="0"/>
          <w:numId w:val="49"/>
        </w:numPr>
        <w:mirrorIndents/>
        <w:jc w:val="left"/>
        <w:rPr>
          <w:rFonts w:ascii="Times New Roman" w:hAnsi="Times New Roman" w:cs="Times New Roman"/>
          <w:sz w:val="24"/>
          <w:szCs w:val="24"/>
        </w:rPr>
      </w:pPr>
      <w:r w:rsidRPr="00E7702A">
        <w:rPr>
          <w:rFonts w:ascii="Times New Roman" w:hAnsi="Times New Roman" w:cs="Times New Roman"/>
          <w:sz w:val="24"/>
          <w:szCs w:val="24"/>
        </w:rPr>
        <w:t>Uma solicitação possui nenhum ou apenas um usuário encarregado, mas um usuário pode se encarregar de nenhuma ou muitas solicitações.</w:t>
      </w:r>
    </w:p>
    <w:p w14:paraId="6F64CFDC" w14:textId="77777777" w:rsidR="00E7702A" w:rsidRPr="00E7702A" w:rsidRDefault="00B44D7B" w:rsidP="00E7702A">
      <w:pPr>
        <w:pStyle w:val="PargrafodaLista"/>
        <w:numPr>
          <w:ilvl w:val="0"/>
          <w:numId w:val="49"/>
        </w:numPr>
        <w:mirrorIndents/>
        <w:jc w:val="left"/>
        <w:rPr>
          <w:rFonts w:ascii="Times New Roman" w:hAnsi="Times New Roman" w:cs="Times New Roman"/>
          <w:sz w:val="24"/>
          <w:szCs w:val="24"/>
        </w:rPr>
      </w:pPr>
      <w:r w:rsidRPr="00E7702A">
        <w:rPr>
          <w:rFonts w:ascii="Times New Roman" w:hAnsi="Times New Roman" w:cs="Times New Roman"/>
          <w:sz w:val="24"/>
          <w:szCs w:val="24"/>
        </w:rPr>
        <w:t>Uma solicitação possui apenas uma embarcação, mas uma embarcação pode estar presente em nenhuma ou muitas solicitações.</w:t>
      </w:r>
    </w:p>
    <w:p w14:paraId="209C5B03" w14:textId="77777777" w:rsidR="00E7702A" w:rsidRPr="00E7702A" w:rsidRDefault="00B44D7B" w:rsidP="00E7702A">
      <w:pPr>
        <w:pStyle w:val="PargrafodaLista"/>
        <w:numPr>
          <w:ilvl w:val="0"/>
          <w:numId w:val="49"/>
        </w:numPr>
        <w:mirrorIndents/>
        <w:jc w:val="left"/>
        <w:rPr>
          <w:rFonts w:ascii="Times New Roman" w:hAnsi="Times New Roman" w:cs="Times New Roman"/>
          <w:sz w:val="24"/>
          <w:szCs w:val="24"/>
        </w:rPr>
      </w:pPr>
      <w:r w:rsidRPr="00E7702A">
        <w:rPr>
          <w:rFonts w:ascii="Times New Roman" w:hAnsi="Times New Roman" w:cs="Times New Roman"/>
          <w:sz w:val="24"/>
          <w:szCs w:val="24"/>
        </w:rPr>
        <w:t>Uma solicitação possui apenas um porto, mas um porto pode estar presente em nenhuma ou muitas solicitações.</w:t>
      </w:r>
    </w:p>
    <w:p w14:paraId="3FB4B1D4" w14:textId="1CD132F3" w:rsidR="00B44D7B" w:rsidRPr="00E7702A" w:rsidRDefault="00B44D7B" w:rsidP="00E7702A">
      <w:pPr>
        <w:pStyle w:val="PargrafodaLista"/>
        <w:numPr>
          <w:ilvl w:val="0"/>
          <w:numId w:val="49"/>
        </w:numPr>
        <w:mirrorIndents/>
        <w:jc w:val="left"/>
        <w:rPr>
          <w:rFonts w:ascii="Times New Roman" w:hAnsi="Times New Roman" w:cs="Times New Roman"/>
          <w:sz w:val="24"/>
          <w:szCs w:val="24"/>
        </w:rPr>
      </w:pPr>
      <w:r w:rsidRPr="00E7702A">
        <w:rPr>
          <w:rFonts w:ascii="Times New Roman" w:hAnsi="Times New Roman" w:cs="Times New Roman"/>
          <w:sz w:val="24"/>
          <w:szCs w:val="24"/>
        </w:rPr>
        <w:t xml:space="preserve">Uma solicitação possui nenhum ou muitos serviços, e um serviço pode estar presente em nenhum ou muitas solicitações, e </w:t>
      </w:r>
      <w:proofErr w:type="gramStart"/>
      <w:r w:rsidRPr="00E7702A">
        <w:rPr>
          <w:rFonts w:ascii="Times New Roman" w:hAnsi="Times New Roman" w:cs="Times New Roman"/>
          <w:sz w:val="24"/>
          <w:szCs w:val="24"/>
        </w:rPr>
        <w:t>o mesmo</w:t>
      </w:r>
      <w:proofErr w:type="gramEnd"/>
      <w:r w:rsidRPr="00E7702A">
        <w:rPr>
          <w:rFonts w:ascii="Times New Roman" w:hAnsi="Times New Roman" w:cs="Times New Roman"/>
          <w:sz w:val="24"/>
          <w:szCs w:val="24"/>
        </w:rPr>
        <w:t xml:space="preserve"> vale</w:t>
      </w:r>
      <w:r w:rsidR="0075259D" w:rsidRPr="00E7702A">
        <w:rPr>
          <w:rFonts w:ascii="Times New Roman" w:hAnsi="Times New Roman" w:cs="Times New Roman"/>
          <w:sz w:val="24"/>
          <w:szCs w:val="24"/>
        </w:rPr>
        <w:t xml:space="preserve"> </w:t>
      </w:r>
      <w:r w:rsidRPr="00E7702A">
        <w:rPr>
          <w:rFonts w:ascii="Times New Roman" w:hAnsi="Times New Roman" w:cs="Times New Roman"/>
          <w:sz w:val="24"/>
          <w:szCs w:val="24"/>
        </w:rPr>
        <w:t>para equipamentos, o que gera relacionamentos ‘muitos para muitos’, portanto, tabelas associativas.</w:t>
      </w:r>
    </w:p>
    <w:p w14:paraId="0AC1CEE4" w14:textId="3D9A04D8" w:rsidR="0075259D" w:rsidRPr="00F16B9C" w:rsidRDefault="001B3FDB" w:rsidP="00F16B9C">
      <w:pPr>
        <w:pStyle w:val="PargrafodaLista"/>
        <w:keepNext/>
        <w:ind w:left="0"/>
        <w:mirrorIndents/>
        <w:rPr>
          <w:rFonts w:ascii="Times New Roman" w:hAnsi="Times New Roman" w:cs="Times New Roman"/>
          <w:sz w:val="24"/>
          <w:szCs w:val="24"/>
        </w:rPr>
      </w:pPr>
      <w:r w:rsidRPr="00F16B9C">
        <w:rPr>
          <w:rFonts w:ascii="Times New Roman" w:hAnsi="Times New Roman" w:cs="Times New Roman"/>
          <w:noProof/>
          <w:sz w:val="24"/>
          <w:szCs w:val="24"/>
        </w:rPr>
        <w:lastRenderedPageBreak/>
        <w:drawing>
          <wp:anchor distT="0" distB="0" distL="114300" distR="114300" simplePos="0" relativeHeight="251673600" behindDoc="0" locked="0" layoutInCell="1" allowOverlap="1" wp14:anchorId="1393E73B" wp14:editId="2D036625">
            <wp:simplePos x="0" y="0"/>
            <wp:positionH relativeFrom="column">
              <wp:posOffset>-456565</wp:posOffset>
            </wp:positionH>
            <wp:positionV relativeFrom="paragraph">
              <wp:posOffset>184785</wp:posOffset>
            </wp:positionV>
            <wp:extent cx="6479540" cy="4938395"/>
            <wp:effectExtent l="0" t="0" r="0" b="0"/>
            <wp:wrapSquare wrapText="bothSides"/>
            <wp:docPr id="37" name="Imagem 3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Diagrama&#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6479540" cy="4938395"/>
                    </a:xfrm>
                    <a:prstGeom prst="rect">
                      <a:avLst/>
                    </a:prstGeom>
                  </pic:spPr>
                </pic:pic>
              </a:graphicData>
            </a:graphic>
            <wp14:sizeRelH relativeFrom="margin">
              <wp14:pctWidth>0</wp14:pctWidth>
            </wp14:sizeRelH>
            <wp14:sizeRelV relativeFrom="margin">
              <wp14:pctHeight>0</wp14:pctHeight>
            </wp14:sizeRelV>
          </wp:anchor>
        </w:drawing>
      </w:r>
    </w:p>
    <w:p w14:paraId="1216DC59" w14:textId="0457F68C" w:rsidR="00B44D7B" w:rsidRPr="00F16B9C" w:rsidRDefault="00B44D7B" w:rsidP="00F16B9C">
      <w:pPr>
        <w:keepNext/>
        <w:contextualSpacing/>
        <w:mirrorIndents/>
        <w:rPr>
          <w:rFonts w:ascii="Times New Roman" w:hAnsi="Times New Roman" w:cs="Times New Roman"/>
          <w:sz w:val="24"/>
          <w:szCs w:val="24"/>
        </w:rPr>
      </w:pPr>
    </w:p>
    <w:p w14:paraId="120FFD01" w14:textId="77777777" w:rsidR="00B44D7B" w:rsidRPr="00E7702A" w:rsidRDefault="00B44D7B" w:rsidP="00F16B9C">
      <w:pPr>
        <w:pStyle w:val="Legenda"/>
        <w:spacing w:after="0" w:line="360" w:lineRule="auto"/>
        <w:contextualSpacing/>
        <w:mirrorIndents/>
        <w:rPr>
          <w:rFonts w:ascii="Times New Roman" w:hAnsi="Times New Roman" w:cs="Times New Roman"/>
          <w:sz w:val="20"/>
          <w:szCs w:val="20"/>
        </w:rPr>
      </w:pPr>
      <w:bookmarkStart w:id="528" w:name="_Toc120825396"/>
      <w:r w:rsidRPr="00E7702A">
        <w:rPr>
          <w:rFonts w:ascii="Times New Roman" w:hAnsi="Times New Roman" w:cs="Times New Roman"/>
          <w:sz w:val="20"/>
          <w:szCs w:val="20"/>
        </w:rPr>
        <w:t xml:space="preserve">Figura </w:t>
      </w:r>
      <w:r w:rsidRPr="00E7702A">
        <w:rPr>
          <w:rFonts w:ascii="Times New Roman" w:hAnsi="Times New Roman" w:cs="Times New Roman"/>
          <w:sz w:val="20"/>
          <w:szCs w:val="20"/>
        </w:rPr>
        <w:fldChar w:fldCharType="begin"/>
      </w:r>
      <w:r w:rsidRPr="00E7702A">
        <w:rPr>
          <w:rFonts w:ascii="Times New Roman" w:hAnsi="Times New Roman" w:cs="Times New Roman"/>
          <w:sz w:val="20"/>
          <w:szCs w:val="20"/>
        </w:rPr>
        <w:instrText xml:space="preserve"> SEQ Figura \* ARABIC </w:instrText>
      </w:r>
      <w:r w:rsidRPr="00E7702A">
        <w:rPr>
          <w:rFonts w:ascii="Times New Roman" w:hAnsi="Times New Roman" w:cs="Times New Roman"/>
          <w:sz w:val="20"/>
          <w:szCs w:val="20"/>
        </w:rPr>
        <w:fldChar w:fldCharType="separate"/>
      </w:r>
      <w:r w:rsidRPr="00E7702A">
        <w:rPr>
          <w:rFonts w:ascii="Times New Roman" w:hAnsi="Times New Roman" w:cs="Times New Roman"/>
          <w:noProof/>
          <w:sz w:val="20"/>
          <w:szCs w:val="20"/>
        </w:rPr>
        <w:t>11</w:t>
      </w:r>
      <w:r w:rsidRPr="00E7702A">
        <w:rPr>
          <w:rFonts w:ascii="Times New Roman" w:hAnsi="Times New Roman" w:cs="Times New Roman"/>
          <w:noProof/>
          <w:sz w:val="20"/>
          <w:szCs w:val="20"/>
        </w:rPr>
        <w:fldChar w:fldCharType="end"/>
      </w:r>
      <w:r w:rsidRPr="00E7702A">
        <w:rPr>
          <w:rFonts w:ascii="Times New Roman" w:hAnsi="Times New Roman" w:cs="Times New Roman"/>
          <w:sz w:val="20"/>
          <w:szCs w:val="20"/>
        </w:rPr>
        <w:t xml:space="preserve"> Modelo Conceitual de dados do Sistema Proposto</w:t>
      </w:r>
      <w:bookmarkEnd w:id="528"/>
    </w:p>
    <w:p w14:paraId="0A69CB76" w14:textId="75222CBF" w:rsidR="00B44D7B" w:rsidRPr="00F16B9C" w:rsidRDefault="00B44D7B" w:rsidP="00E7702A">
      <w:pPr>
        <w:keepNext/>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lastRenderedPageBreak/>
        <w:t>Já</w:t>
      </w:r>
      <w:r w:rsidR="001B3FDB" w:rsidRPr="00F16B9C">
        <w:rPr>
          <w:rFonts w:ascii="Times New Roman" w:hAnsi="Times New Roman" w:cs="Times New Roman"/>
          <w:sz w:val="24"/>
          <w:szCs w:val="24"/>
        </w:rPr>
        <w:t xml:space="preserve"> o</w:t>
      </w:r>
      <w:r w:rsidRPr="00F16B9C">
        <w:rPr>
          <w:rFonts w:ascii="Times New Roman" w:hAnsi="Times New Roman" w:cs="Times New Roman"/>
          <w:sz w:val="24"/>
          <w:szCs w:val="24"/>
        </w:rPr>
        <w:t xml:space="preserve"> seguinte modelo lógico representa a disposição de tabelas e atributos na base de dados e como se relacionam no quesito chave-primária à chave-estrangeira. Gerado a partir do modelo conceitual do CSID, portanto, também dos requisitos.</w:t>
      </w:r>
    </w:p>
    <w:p w14:paraId="17AF14E8"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0F60AF5A" wp14:editId="0B33D203">
            <wp:extent cx="4036850" cy="5915025"/>
            <wp:effectExtent l="0" t="0" r="1905" b="0"/>
            <wp:docPr id="10"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Diagrama&#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4045249" cy="5927332"/>
                    </a:xfrm>
                    <a:prstGeom prst="rect">
                      <a:avLst/>
                    </a:prstGeom>
                  </pic:spPr>
                </pic:pic>
              </a:graphicData>
            </a:graphic>
          </wp:inline>
        </w:drawing>
      </w:r>
    </w:p>
    <w:p w14:paraId="32C1D41C" w14:textId="77777777" w:rsidR="00B44D7B" w:rsidRPr="00E7702A" w:rsidRDefault="00B44D7B" w:rsidP="00F16B9C">
      <w:pPr>
        <w:pStyle w:val="Legenda"/>
        <w:spacing w:after="0" w:line="360" w:lineRule="auto"/>
        <w:contextualSpacing/>
        <w:mirrorIndents/>
        <w:rPr>
          <w:rFonts w:ascii="Times New Roman" w:hAnsi="Times New Roman" w:cs="Times New Roman"/>
          <w:sz w:val="20"/>
          <w:szCs w:val="20"/>
        </w:rPr>
      </w:pPr>
      <w:bookmarkStart w:id="529" w:name="_Toc120825397"/>
      <w:r w:rsidRPr="00E7702A">
        <w:rPr>
          <w:rFonts w:ascii="Times New Roman" w:hAnsi="Times New Roman" w:cs="Times New Roman"/>
          <w:sz w:val="20"/>
          <w:szCs w:val="20"/>
        </w:rPr>
        <w:t xml:space="preserve">Figura </w:t>
      </w:r>
      <w:r w:rsidRPr="00E7702A">
        <w:rPr>
          <w:rFonts w:ascii="Times New Roman" w:hAnsi="Times New Roman" w:cs="Times New Roman"/>
          <w:sz w:val="20"/>
          <w:szCs w:val="20"/>
        </w:rPr>
        <w:fldChar w:fldCharType="begin"/>
      </w:r>
      <w:r w:rsidRPr="00E7702A">
        <w:rPr>
          <w:rFonts w:ascii="Times New Roman" w:hAnsi="Times New Roman" w:cs="Times New Roman"/>
          <w:sz w:val="20"/>
          <w:szCs w:val="20"/>
        </w:rPr>
        <w:instrText xml:space="preserve"> SEQ Figura \* ARABIC </w:instrText>
      </w:r>
      <w:r w:rsidRPr="00E7702A">
        <w:rPr>
          <w:rFonts w:ascii="Times New Roman" w:hAnsi="Times New Roman" w:cs="Times New Roman"/>
          <w:sz w:val="20"/>
          <w:szCs w:val="20"/>
        </w:rPr>
        <w:fldChar w:fldCharType="separate"/>
      </w:r>
      <w:r w:rsidRPr="00E7702A">
        <w:rPr>
          <w:rFonts w:ascii="Times New Roman" w:hAnsi="Times New Roman" w:cs="Times New Roman"/>
          <w:noProof/>
          <w:sz w:val="20"/>
          <w:szCs w:val="20"/>
        </w:rPr>
        <w:t>12</w:t>
      </w:r>
      <w:r w:rsidRPr="00E7702A">
        <w:rPr>
          <w:rFonts w:ascii="Times New Roman" w:hAnsi="Times New Roman" w:cs="Times New Roman"/>
          <w:noProof/>
          <w:sz w:val="20"/>
          <w:szCs w:val="20"/>
        </w:rPr>
        <w:fldChar w:fldCharType="end"/>
      </w:r>
      <w:r w:rsidRPr="00E7702A">
        <w:rPr>
          <w:rFonts w:ascii="Times New Roman" w:hAnsi="Times New Roman" w:cs="Times New Roman"/>
          <w:sz w:val="20"/>
          <w:szCs w:val="20"/>
        </w:rPr>
        <w:t xml:space="preserve"> Modelo lógico de dados do Sistema Proposto</w:t>
      </w:r>
      <w:bookmarkEnd w:id="529"/>
      <w:r w:rsidRPr="00E7702A">
        <w:rPr>
          <w:rFonts w:ascii="Times New Roman" w:hAnsi="Times New Roman" w:cs="Times New Roman"/>
          <w:sz w:val="20"/>
          <w:szCs w:val="20"/>
        </w:rPr>
        <w:br w:type="page"/>
      </w:r>
    </w:p>
    <w:p w14:paraId="50F3091E" w14:textId="77777777" w:rsidR="00B44D7B" w:rsidRPr="00F16B9C" w:rsidRDefault="00B44D7B" w:rsidP="00237540">
      <w:pPr>
        <w:pStyle w:val="PargrafodaLista"/>
        <w:numPr>
          <w:ilvl w:val="1"/>
          <w:numId w:val="43"/>
        </w:numPr>
        <w:ind w:left="0" w:firstLine="709"/>
        <w:mirrorIndents/>
        <w:jc w:val="left"/>
        <w:outlineLvl w:val="1"/>
        <w:rPr>
          <w:rFonts w:ascii="Times New Roman" w:hAnsi="Times New Roman" w:cs="Times New Roman"/>
          <w:sz w:val="24"/>
          <w:szCs w:val="24"/>
        </w:rPr>
      </w:pPr>
      <w:bookmarkStart w:id="530" w:name="_Toc120825335"/>
      <w:r w:rsidRPr="00F16B9C">
        <w:rPr>
          <w:rFonts w:ascii="Times New Roman" w:hAnsi="Times New Roman" w:cs="Times New Roman"/>
          <w:sz w:val="24"/>
          <w:szCs w:val="24"/>
        </w:rPr>
        <w:lastRenderedPageBreak/>
        <w:t>Diagramas de Sequência do módulo de Cadastro</w:t>
      </w:r>
      <w:bookmarkEnd w:id="530"/>
    </w:p>
    <w:p w14:paraId="16B1A0AA"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531" w:name="_Toc120825336"/>
      <w:r w:rsidRPr="00F16B9C">
        <w:rPr>
          <w:rFonts w:ascii="Times New Roman" w:hAnsi="Times New Roman" w:cs="Times New Roman"/>
          <w:sz w:val="24"/>
          <w:szCs w:val="24"/>
        </w:rPr>
        <w:t>Cadastrar Usuário</w:t>
      </w:r>
      <w:bookmarkEnd w:id="531"/>
    </w:p>
    <w:p w14:paraId="376D484A" w14:textId="77777777" w:rsidR="00B44D7B" w:rsidRPr="00F16B9C" w:rsidRDefault="00B44D7B" w:rsidP="0040329F">
      <w:pPr>
        <w:keepNext/>
        <w:ind w:firstLine="0"/>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lastRenderedPageBreak/>
        <w:t>Diagrama que explica brevemente a chamada de funções entre componentes do Sistema para gerar o caso de uso Cadastro de Usuários (UC001).</w:t>
      </w:r>
    </w:p>
    <w:p w14:paraId="767B1100"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5E0C670C" wp14:editId="35B6F19A">
            <wp:extent cx="7555842" cy="3980180"/>
            <wp:effectExtent l="0" t="3175" r="4445" b="4445"/>
            <wp:docPr id="40" name="Imagem 4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Diagrama&#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rot="16200000">
                      <a:off x="0" y="0"/>
                      <a:ext cx="7597686" cy="4002222"/>
                    </a:xfrm>
                    <a:prstGeom prst="rect">
                      <a:avLst/>
                    </a:prstGeom>
                  </pic:spPr>
                </pic:pic>
              </a:graphicData>
            </a:graphic>
          </wp:inline>
        </w:drawing>
      </w:r>
    </w:p>
    <w:p w14:paraId="6E6DF076" w14:textId="6284469D" w:rsidR="00B44D7B" w:rsidRPr="00E7702A" w:rsidRDefault="00B44D7B" w:rsidP="00F16B9C">
      <w:pPr>
        <w:pStyle w:val="Legenda"/>
        <w:spacing w:after="0" w:line="360" w:lineRule="auto"/>
        <w:contextualSpacing/>
        <w:mirrorIndents/>
        <w:rPr>
          <w:rFonts w:ascii="Times New Roman" w:hAnsi="Times New Roman" w:cs="Times New Roman"/>
          <w:sz w:val="20"/>
          <w:szCs w:val="20"/>
        </w:rPr>
      </w:pPr>
      <w:bookmarkStart w:id="532" w:name="_Toc120825498"/>
      <w:r w:rsidRPr="00E7702A">
        <w:rPr>
          <w:rFonts w:ascii="Times New Roman" w:hAnsi="Times New Roman" w:cs="Times New Roman"/>
          <w:sz w:val="20"/>
          <w:szCs w:val="20"/>
        </w:rPr>
        <w:t xml:space="preserve">Diagrama de Sequência </w:t>
      </w:r>
      <w:r w:rsidRPr="00E7702A">
        <w:rPr>
          <w:rFonts w:ascii="Times New Roman" w:hAnsi="Times New Roman" w:cs="Times New Roman"/>
          <w:sz w:val="20"/>
          <w:szCs w:val="20"/>
        </w:rPr>
        <w:fldChar w:fldCharType="begin"/>
      </w:r>
      <w:r w:rsidRPr="00E7702A">
        <w:rPr>
          <w:rFonts w:ascii="Times New Roman" w:hAnsi="Times New Roman" w:cs="Times New Roman"/>
          <w:sz w:val="20"/>
          <w:szCs w:val="20"/>
        </w:rPr>
        <w:instrText xml:space="preserve"> SEQ Diagrama_de_Sequência \* ARABIC </w:instrText>
      </w:r>
      <w:r w:rsidRPr="00E7702A">
        <w:rPr>
          <w:rFonts w:ascii="Times New Roman" w:hAnsi="Times New Roman" w:cs="Times New Roman"/>
          <w:sz w:val="20"/>
          <w:szCs w:val="20"/>
        </w:rPr>
        <w:fldChar w:fldCharType="separate"/>
      </w:r>
      <w:r w:rsidRPr="00E7702A">
        <w:rPr>
          <w:rFonts w:ascii="Times New Roman" w:hAnsi="Times New Roman" w:cs="Times New Roman"/>
          <w:noProof/>
          <w:sz w:val="20"/>
          <w:szCs w:val="20"/>
        </w:rPr>
        <w:t>1</w:t>
      </w:r>
      <w:r w:rsidRPr="00E7702A">
        <w:rPr>
          <w:rFonts w:ascii="Times New Roman" w:hAnsi="Times New Roman" w:cs="Times New Roman"/>
          <w:noProof/>
          <w:sz w:val="20"/>
          <w:szCs w:val="20"/>
        </w:rPr>
        <w:fldChar w:fldCharType="end"/>
      </w:r>
      <w:r w:rsidRPr="00E7702A">
        <w:rPr>
          <w:rFonts w:ascii="Times New Roman" w:hAnsi="Times New Roman" w:cs="Times New Roman"/>
          <w:sz w:val="20"/>
          <w:szCs w:val="20"/>
        </w:rPr>
        <w:t xml:space="preserve"> Cadastrar Usuários</w:t>
      </w:r>
      <w:bookmarkEnd w:id="532"/>
    </w:p>
    <w:p w14:paraId="0AAEDA34"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533" w:name="_Toc120825337"/>
      <w:r w:rsidRPr="00F16B9C">
        <w:rPr>
          <w:rFonts w:ascii="Times New Roman" w:hAnsi="Times New Roman" w:cs="Times New Roman"/>
          <w:sz w:val="24"/>
          <w:szCs w:val="24"/>
        </w:rPr>
        <w:t>Cadastrar Embarcações</w:t>
      </w:r>
      <w:bookmarkEnd w:id="533"/>
    </w:p>
    <w:p w14:paraId="70F5AFC4" w14:textId="77777777" w:rsidR="00B44D7B" w:rsidRPr="00F16B9C" w:rsidRDefault="00B44D7B" w:rsidP="0040329F">
      <w:pPr>
        <w:keepNext/>
        <w:ind w:firstLine="0"/>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lastRenderedPageBreak/>
        <w:t>Diagrama de Sequência explanando as chamadas entre os componentes do Sistema no caso de uso Cadastrar Embarcações (UC002).</w:t>
      </w:r>
    </w:p>
    <w:p w14:paraId="1C64D8DB"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78F4739B" wp14:editId="5503ECAE">
            <wp:extent cx="7708534" cy="3785522"/>
            <wp:effectExtent l="0" t="635" r="6350" b="6350"/>
            <wp:docPr id="45" name="Imagem 4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Diagrama&#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rot="16200000">
                      <a:off x="0" y="0"/>
                      <a:ext cx="7751693" cy="3806717"/>
                    </a:xfrm>
                    <a:prstGeom prst="rect">
                      <a:avLst/>
                    </a:prstGeom>
                  </pic:spPr>
                </pic:pic>
              </a:graphicData>
            </a:graphic>
          </wp:inline>
        </w:drawing>
      </w:r>
    </w:p>
    <w:p w14:paraId="63E01DB4" w14:textId="77777777" w:rsidR="00B44D7B" w:rsidRPr="00E7702A" w:rsidRDefault="00B44D7B" w:rsidP="00F16B9C">
      <w:pPr>
        <w:pStyle w:val="Legenda"/>
        <w:spacing w:after="0" w:line="360" w:lineRule="auto"/>
        <w:contextualSpacing/>
        <w:mirrorIndents/>
        <w:rPr>
          <w:rFonts w:ascii="Times New Roman" w:hAnsi="Times New Roman" w:cs="Times New Roman"/>
          <w:sz w:val="20"/>
          <w:szCs w:val="20"/>
        </w:rPr>
      </w:pPr>
      <w:bookmarkStart w:id="534" w:name="_Toc120825499"/>
      <w:r w:rsidRPr="00E7702A">
        <w:rPr>
          <w:rFonts w:ascii="Times New Roman" w:hAnsi="Times New Roman" w:cs="Times New Roman"/>
          <w:sz w:val="20"/>
          <w:szCs w:val="20"/>
        </w:rPr>
        <w:t xml:space="preserve">Diagrama de Sequência </w:t>
      </w:r>
      <w:r w:rsidRPr="00E7702A">
        <w:rPr>
          <w:rFonts w:ascii="Times New Roman" w:hAnsi="Times New Roman" w:cs="Times New Roman"/>
          <w:sz w:val="20"/>
          <w:szCs w:val="20"/>
        </w:rPr>
        <w:fldChar w:fldCharType="begin"/>
      </w:r>
      <w:r w:rsidRPr="00E7702A">
        <w:rPr>
          <w:rFonts w:ascii="Times New Roman" w:hAnsi="Times New Roman" w:cs="Times New Roman"/>
          <w:sz w:val="20"/>
          <w:szCs w:val="20"/>
        </w:rPr>
        <w:instrText xml:space="preserve"> SEQ Diagrama_de_Sequência \* ARABIC </w:instrText>
      </w:r>
      <w:r w:rsidRPr="00E7702A">
        <w:rPr>
          <w:rFonts w:ascii="Times New Roman" w:hAnsi="Times New Roman" w:cs="Times New Roman"/>
          <w:sz w:val="20"/>
          <w:szCs w:val="20"/>
        </w:rPr>
        <w:fldChar w:fldCharType="separate"/>
      </w:r>
      <w:r w:rsidRPr="00E7702A">
        <w:rPr>
          <w:rFonts w:ascii="Times New Roman" w:hAnsi="Times New Roman" w:cs="Times New Roman"/>
          <w:noProof/>
          <w:sz w:val="20"/>
          <w:szCs w:val="20"/>
        </w:rPr>
        <w:t>2</w:t>
      </w:r>
      <w:r w:rsidRPr="00E7702A">
        <w:rPr>
          <w:rFonts w:ascii="Times New Roman" w:hAnsi="Times New Roman" w:cs="Times New Roman"/>
          <w:noProof/>
          <w:sz w:val="20"/>
          <w:szCs w:val="20"/>
        </w:rPr>
        <w:fldChar w:fldCharType="end"/>
      </w:r>
      <w:r w:rsidRPr="00E7702A">
        <w:rPr>
          <w:rFonts w:ascii="Times New Roman" w:hAnsi="Times New Roman" w:cs="Times New Roman"/>
          <w:sz w:val="20"/>
          <w:szCs w:val="20"/>
        </w:rPr>
        <w:t xml:space="preserve"> Cadastrar Embarcações</w:t>
      </w:r>
      <w:bookmarkEnd w:id="534"/>
    </w:p>
    <w:p w14:paraId="27E05B8F" w14:textId="551F10F2" w:rsidR="00B44D7B" w:rsidRPr="00F16B9C" w:rsidRDefault="00B44D7B" w:rsidP="00F16B9C">
      <w:pPr>
        <w:contextualSpacing/>
        <w:mirrorIndents/>
        <w:rPr>
          <w:rFonts w:ascii="Times New Roman" w:hAnsi="Times New Roman" w:cs="Times New Roman"/>
          <w:sz w:val="24"/>
          <w:szCs w:val="24"/>
        </w:rPr>
      </w:pPr>
    </w:p>
    <w:p w14:paraId="65253644"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535" w:name="_Toc120825338"/>
      <w:r w:rsidRPr="00F16B9C">
        <w:rPr>
          <w:rFonts w:ascii="Times New Roman" w:hAnsi="Times New Roman" w:cs="Times New Roman"/>
          <w:sz w:val="24"/>
          <w:szCs w:val="24"/>
        </w:rPr>
        <w:lastRenderedPageBreak/>
        <w:t>Cadastrar Porto</w:t>
      </w:r>
      <w:bookmarkEnd w:id="535"/>
    </w:p>
    <w:p w14:paraId="5F9FCD2E" w14:textId="77777777" w:rsidR="00B44D7B" w:rsidRPr="00F16B9C" w:rsidRDefault="00B44D7B" w:rsidP="0040329F">
      <w:pPr>
        <w:keepNext/>
        <w:ind w:firstLine="0"/>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Diagrama explicativo para demonstrar sequência de interações entre componentes do CSID, no caso de uso Cadastro de Portos (UC003).</w:t>
      </w:r>
    </w:p>
    <w:p w14:paraId="108F4EEE"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129BB44B" wp14:editId="7A6055FE">
            <wp:extent cx="7407396" cy="3605694"/>
            <wp:effectExtent l="0" t="4127" r="0" b="0"/>
            <wp:docPr id="53" name="Imagem 53"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Diagrama, Esquemát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rot="16200000">
                      <a:off x="0" y="0"/>
                      <a:ext cx="7452074" cy="3627442"/>
                    </a:xfrm>
                    <a:prstGeom prst="rect">
                      <a:avLst/>
                    </a:prstGeom>
                  </pic:spPr>
                </pic:pic>
              </a:graphicData>
            </a:graphic>
          </wp:inline>
        </w:drawing>
      </w:r>
    </w:p>
    <w:p w14:paraId="64D3C58B" w14:textId="77777777" w:rsidR="00B44D7B" w:rsidRPr="00F16B9C" w:rsidRDefault="00B44D7B" w:rsidP="00F16B9C">
      <w:pPr>
        <w:pStyle w:val="Legenda"/>
        <w:spacing w:after="0" w:line="360" w:lineRule="auto"/>
        <w:contextualSpacing/>
        <w:mirrorIndents/>
        <w:rPr>
          <w:rFonts w:ascii="Times New Roman" w:hAnsi="Times New Roman" w:cs="Times New Roman"/>
          <w:sz w:val="24"/>
          <w:szCs w:val="24"/>
        </w:rPr>
      </w:pPr>
      <w:bookmarkStart w:id="536" w:name="_Toc120825500"/>
      <w:r w:rsidRPr="00E7702A">
        <w:rPr>
          <w:rFonts w:ascii="Times New Roman" w:hAnsi="Times New Roman" w:cs="Times New Roman"/>
          <w:sz w:val="20"/>
          <w:szCs w:val="20"/>
        </w:rPr>
        <w:t xml:space="preserve">Diagrama de Sequência </w:t>
      </w:r>
      <w:r w:rsidRPr="00E7702A">
        <w:rPr>
          <w:rFonts w:ascii="Times New Roman" w:hAnsi="Times New Roman" w:cs="Times New Roman"/>
          <w:sz w:val="20"/>
          <w:szCs w:val="20"/>
        </w:rPr>
        <w:fldChar w:fldCharType="begin"/>
      </w:r>
      <w:r w:rsidRPr="00E7702A">
        <w:rPr>
          <w:rFonts w:ascii="Times New Roman" w:hAnsi="Times New Roman" w:cs="Times New Roman"/>
          <w:sz w:val="20"/>
          <w:szCs w:val="20"/>
        </w:rPr>
        <w:instrText xml:space="preserve"> SEQ Diagrama_de_Sequência \* ARABIC </w:instrText>
      </w:r>
      <w:r w:rsidRPr="00E7702A">
        <w:rPr>
          <w:rFonts w:ascii="Times New Roman" w:hAnsi="Times New Roman" w:cs="Times New Roman"/>
          <w:sz w:val="20"/>
          <w:szCs w:val="20"/>
        </w:rPr>
        <w:fldChar w:fldCharType="separate"/>
      </w:r>
      <w:r w:rsidRPr="00E7702A">
        <w:rPr>
          <w:rFonts w:ascii="Times New Roman" w:hAnsi="Times New Roman" w:cs="Times New Roman"/>
          <w:noProof/>
          <w:sz w:val="20"/>
          <w:szCs w:val="20"/>
        </w:rPr>
        <w:t>3</w:t>
      </w:r>
      <w:r w:rsidRPr="00E7702A">
        <w:rPr>
          <w:rFonts w:ascii="Times New Roman" w:hAnsi="Times New Roman" w:cs="Times New Roman"/>
          <w:noProof/>
          <w:sz w:val="20"/>
          <w:szCs w:val="20"/>
        </w:rPr>
        <w:fldChar w:fldCharType="end"/>
      </w:r>
      <w:r w:rsidRPr="00E7702A">
        <w:rPr>
          <w:rFonts w:ascii="Times New Roman" w:hAnsi="Times New Roman" w:cs="Times New Roman"/>
          <w:sz w:val="20"/>
          <w:szCs w:val="20"/>
        </w:rPr>
        <w:t xml:space="preserve"> Cadastrar Portos</w:t>
      </w:r>
      <w:bookmarkEnd w:id="536"/>
      <w:r w:rsidRPr="00F16B9C">
        <w:rPr>
          <w:rFonts w:ascii="Times New Roman" w:hAnsi="Times New Roman" w:cs="Times New Roman"/>
          <w:sz w:val="24"/>
          <w:szCs w:val="24"/>
        </w:rPr>
        <w:br w:type="page"/>
      </w:r>
    </w:p>
    <w:p w14:paraId="2B4E5178"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537" w:name="_Toc120825339"/>
      <w:r w:rsidRPr="00F16B9C">
        <w:rPr>
          <w:rFonts w:ascii="Times New Roman" w:hAnsi="Times New Roman" w:cs="Times New Roman"/>
          <w:sz w:val="24"/>
          <w:szCs w:val="24"/>
        </w:rPr>
        <w:lastRenderedPageBreak/>
        <w:t>Cadastrar Serviço</w:t>
      </w:r>
      <w:bookmarkEnd w:id="537"/>
    </w:p>
    <w:p w14:paraId="7698389D" w14:textId="77777777" w:rsidR="00B44D7B" w:rsidRPr="00F16B9C" w:rsidRDefault="00B44D7B" w:rsidP="0040329F">
      <w:pPr>
        <w:keepNext/>
        <w:ind w:firstLine="0"/>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Diagrama de Sequência para demonstrar as iterações entre componentes no caso de uso Cadastrar Serviços (UC004).</w:t>
      </w:r>
    </w:p>
    <w:p w14:paraId="48C0DEF0"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5CCFECAE" wp14:editId="625414D9">
            <wp:extent cx="7784514" cy="3827046"/>
            <wp:effectExtent l="0" t="2222" r="4762" b="4763"/>
            <wp:docPr id="57" name="Imagem 5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Diagrama&#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rot="16200000">
                      <a:off x="0" y="0"/>
                      <a:ext cx="7817835" cy="3843427"/>
                    </a:xfrm>
                    <a:prstGeom prst="rect">
                      <a:avLst/>
                    </a:prstGeom>
                  </pic:spPr>
                </pic:pic>
              </a:graphicData>
            </a:graphic>
          </wp:inline>
        </w:drawing>
      </w:r>
    </w:p>
    <w:p w14:paraId="60801513" w14:textId="63EDFD55" w:rsidR="00B44D7B" w:rsidRPr="00F16B9C" w:rsidRDefault="00B44D7B" w:rsidP="00F16B9C">
      <w:pPr>
        <w:pStyle w:val="Legenda"/>
        <w:spacing w:after="0" w:line="360" w:lineRule="auto"/>
        <w:contextualSpacing/>
        <w:mirrorIndents/>
        <w:rPr>
          <w:rFonts w:ascii="Times New Roman" w:hAnsi="Times New Roman" w:cs="Times New Roman"/>
          <w:sz w:val="24"/>
          <w:szCs w:val="24"/>
        </w:rPr>
      </w:pPr>
      <w:bookmarkStart w:id="538" w:name="_Toc120825501"/>
      <w:r w:rsidRPr="00E7702A">
        <w:rPr>
          <w:rFonts w:ascii="Times New Roman" w:hAnsi="Times New Roman" w:cs="Times New Roman"/>
          <w:sz w:val="20"/>
          <w:szCs w:val="20"/>
        </w:rPr>
        <w:t xml:space="preserve">Diagrama de Sequência </w:t>
      </w:r>
      <w:r w:rsidRPr="00E7702A">
        <w:rPr>
          <w:rFonts w:ascii="Times New Roman" w:hAnsi="Times New Roman" w:cs="Times New Roman"/>
          <w:sz w:val="20"/>
          <w:szCs w:val="20"/>
        </w:rPr>
        <w:fldChar w:fldCharType="begin"/>
      </w:r>
      <w:r w:rsidRPr="00E7702A">
        <w:rPr>
          <w:rFonts w:ascii="Times New Roman" w:hAnsi="Times New Roman" w:cs="Times New Roman"/>
          <w:sz w:val="20"/>
          <w:szCs w:val="20"/>
        </w:rPr>
        <w:instrText xml:space="preserve"> SEQ Diagrama_de_Sequência \* ARABIC </w:instrText>
      </w:r>
      <w:r w:rsidRPr="00E7702A">
        <w:rPr>
          <w:rFonts w:ascii="Times New Roman" w:hAnsi="Times New Roman" w:cs="Times New Roman"/>
          <w:sz w:val="20"/>
          <w:szCs w:val="20"/>
        </w:rPr>
        <w:fldChar w:fldCharType="separate"/>
      </w:r>
      <w:r w:rsidRPr="00E7702A">
        <w:rPr>
          <w:rFonts w:ascii="Times New Roman" w:hAnsi="Times New Roman" w:cs="Times New Roman"/>
          <w:noProof/>
          <w:sz w:val="20"/>
          <w:szCs w:val="20"/>
        </w:rPr>
        <w:t>4</w:t>
      </w:r>
      <w:r w:rsidRPr="00E7702A">
        <w:rPr>
          <w:rFonts w:ascii="Times New Roman" w:hAnsi="Times New Roman" w:cs="Times New Roman"/>
          <w:noProof/>
          <w:sz w:val="20"/>
          <w:szCs w:val="20"/>
        </w:rPr>
        <w:fldChar w:fldCharType="end"/>
      </w:r>
      <w:r w:rsidRPr="00E7702A">
        <w:rPr>
          <w:rFonts w:ascii="Times New Roman" w:hAnsi="Times New Roman" w:cs="Times New Roman"/>
          <w:sz w:val="20"/>
          <w:szCs w:val="20"/>
        </w:rPr>
        <w:t xml:space="preserve"> Cadastrar Serviços</w:t>
      </w:r>
      <w:bookmarkEnd w:id="538"/>
      <w:r w:rsidRPr="00F16B9C">
        <w:rPr>
          <w:rFonts w:ascii="Times New Roman" w:hAnsi="Times New Roman" w:cs="Times New Roman"/>
          <w:sz w:val="24"/>
          <w:szCs w:val="24"/>
        </w:rPr>
        <w:br w:type="page"/>
      </w:r>
    </w:p>
    <w:p w14:paraId="2CB568DF"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539" w:name="_Toc120825340"/>
      <w:r w:rsidRPr="00F16B9C">
        <w:rPr>
          <w:rFonts w:ascii="Times New Roman" w:hAnsi="Times New Roman" w:cs="Times New Roman"/>
          <w:sz w:val="24"/>
          <w:szCs w:val="24"/>
        </w:rPr>
        <w:lastRenderedPageBreak/>
        <w:t>Cadastrar Equipamento</w:t>
      </w:r>
      <w:bookmarkEnd w:id="539"/>
    </w:p>
    <w:p w14:paraId="46850D3A" w14:textId="77777777" w:rsidR="00B44D7B" w:rsidRPr="00F16B9C" w:rsidRDefault="00B44D7B" w:rsidP="0040329F">
      <w:pPr>
        <w:keepNext/>
        <w:ind w:firstLine="0"/>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Diagrama para explicar chamada de ações e funções entre componentes e classes do CSID no caso de uso relativo a Cadastrar Equipamentos (UC005).</w:t>
      </w:r>
    </w:p>
    <w:p w14:paraId="79593838"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34CE9E88" wp14:editId="21019EE0">
            <wp:extent cx="7658803" cy="3828415"/>
            <wp:effectExtent l="0" t="8890" r="0" b="0"/>
            <wp:docPr id="58" name="Imagem 5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Diagrama&#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rot="16200000">
                      <a:off x="0" y="0"/>
                      <a:ext cx="7707432" cy="3852723"/>
                    </a:xfrm>
                    <a:prstGeom prst="rect">
                      <a:avLst/>
                    </a:prstGeom>
                  </pic:spPr>
                </pic:pic>
              </a:graphicData>
            </a:graphic>
          </wp:inline>
        </w:drawing>
      </w:r>
    </w:p>
    <w:p w14:paraId="6ECEA77D" w14:textId="77777777" w:rsidR="00B44D7B" w:rsidRPr="00E7702A" w:rsidRDefault="00B44D7B" w:rsidP="00F16B9C">
      <w:pPr>
        <w:pStyle w:val="Legenda"/>
        <w:spacing w:after="0" w:line="360" w:lineRule="auto"/>
        <w:contextualSpacing/>
        <w:mirrorIndents/>
        <w:rPr>
          <w:rFonts w:ascii="Times New Roman" w:hAnsi="Times New Roman" w:cs="Times New Roman"/>
          <w:sz w:val="20"/>
          <w:szCs w:val="20"/>
        </w:rPr>
      </w:pPr>
      <w:bookmarkStart w:id="540" w:name="_Toc120825502"/>
      <w:r w:rsidRPr="00E7702A">
        <w:rPr>
          <w:rFonts w:ascii="Times New Roman" w:hAnsi="Times New Roman" w:cs="Times New Roman"/>
          <w:sz w:val="20"/>
          <w:szCs w:val="20"/>
        </w:rPr>
        <w:t xml:space="preserve">Diagrama de Sequência </w:t>
      </w:r>
      <w:r w:rsidRPr="00E7702A">
        <w:rPr>
          <w:rFonts w:ascii="Times New Roman" w:hAnsi="Times New Roman" w:cs="Times New Roman"/>
          <w:sz w:val="20"/>
          <w:szCs w:val="20"/>
        </w:rPr>
        <w:fldChar w:fldCharType="begin"/>
      </w:r>
      <w:r w:rsidRPr="00E7702A">
        <w:rPr>
          <w:rFonts w:ascii="Times New Roman" w:hAnsi="Times New Roman" w:cs="Times New Roman"/>
          <w:sz w:val="20"/>
          <w:szCs w:val="20"/>
        </w:rPr>
        <w:instrText xml:space="preserve"> SEQ Diagrama_de_Sequência \* ARABIC </w:instrText>
      </w:r>
      <w:r w:rsidRPr="00E7702A">
        <w:rPr>
          <w:rFonts w:ascii="Times New Roman" w:hAnsi="Times New Roman" w:cs="Times New Roman"/>
          <w:sz w:val="20"/>
          <w:szCs w:val="20"/>
        </w:rPr>
        <w:fldChar w:fldCharType="separate"/>
      </w:r>
      <w:r w:rsidRPr="00E7702A">
        <w:rPr>
          <w:rFonts w:ascii="Times New Roman" w:hAnsi="Times New Roman" w:cs="Times New Roman"/>
          <w:noProof/>
          <w:sz w:val="20"/>
          <w:szCs w:val="20"/>
        </w:rPr>
        <w:t>5</w:t>
      </w:r>
      <w:r w:rsidRPr="00E7702A">
        <w:rPr>
          <w:rFonts w:ascii="Times New Roman" w:hAnsi="Times New Roman" w:cs="Times New Roman"/>
          <w:noProof/>
          <w:sz w:val="20"/>
          <w:szCs w:val="20"/>
        </w:rPr>
        <w:fldChar w:fldCharType="end"/>
      </w:r>
      <w:r w:rsidRPr="00E7702A">
        <w:rPr>
          <w:rFonts w:ascii="Times New Roman" w:hAnsi="Times New Roman" w:cs="Times New Roman"/>
          <w:sz w:val="20"/>
          <w:szCs w:val="20"/>
        </w:rPr>
        <w:t xml:space="preserve"> Cadastrar Equipamentos</w:t>
      </w:r>
      <w:bookmarkEnd w:id="540"/>
    </w:p>
    <w:p w14:paraId="08FC5D06" w14:textId="5C347260" w:rsidR="00B44D7B" w:rsidRPr="00F16B9C" w:rsidRDefault="00B44D7B" w:rsidP="00F16B9C">
      <w:pPr>
        <w:contextualSpacing/>
        <w:mirrorIndents/>
        <w:rPr>
          <w:rFonts w:ascii="Times New Roman" w:hAnsi="Times New Roman" w:cs="Times New Roman"/>
          <w:sz w:val="24"/>
          <w:szCs w:val="24"/>
        </w:rPr>
      </w:pPr>
    </w:p>
    <w:p w14:paraId="54897756" w14:textId="77777777" w:rsidR="00B44D7B" w:rsidRPr="00F16B9C" w:rsidRDefault="00B44D7B" w:rsidP="00237540">
      <w:pPr>
        <w:pStyle w:val="PargrafodaLista"/>
        <w:numPr>
          <w:ilvl w:val="1"/>
          <w:numId w:val="43"/>
        </w:numPr>
        <w:ind w:left="0" w:firstLine="709"/>
        <w:mirrorIndents/>
        <w:jc w:val="left"/>
        <w:outlineLvl w:val="1"/>
        <w:rPr>
          <w:rFonts w:ascii="Times New Roman" w:hAnsi="Times New Roman" w:cs="Times New Roman"/>
          <w:sz w:val="24"/>
          <w:szCs w:val="24"/>
        </w:rPr>
      </w:pPr>
      <w:bookmarkStart w:id="541" w:name="_Toc120825341"/>
      <w:r w:rsidRPr="00F16B9C">
        <w:rPr>
          <w:rFonts w:ascii="Times New Roman" w:hAnsi="Times New Roman" w:cs="Times New Roman"/>
          <w:sz w:val="24"/>
          <w:szCs w:val="24"/>
        </w:rPr>
        <w:t>Diagramas de Sequência do módulo de Solicitação</w:t>
      </w:r>
      <w:bookmarkEnd w:id="541"/>
    </w:p>
    <w:p w14:paraId="38B3F503"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542" w:name="_Toc120825342"/>
      <w:r w:rsidRPr="00F16B9C">
        <w:rPr>
          <w:rFonts w:ascii="Times New Roman" w:hAnsi="Times New Roman" w:cs="Times New Roman"/>
          <w:sz w:val="24"/>
          <w:szCs w:val="24"/>
        </w:rPr>
        <w:t>Registrar Solicitação de Serviço</w:t>
      </w:r>
      <w:bookmarkEnd w:id="542"/>
    </w:p>
    <w:p w14:paraId="6ACB349A" w14:textId="77777777" w:rsidR="00B44D7B" w:rsidRPr="00F16B9C" w:rsidRDefault="00B44D7B" w:rsidP="0040329F">
      <w:pPr>
        <w:keepNext/>
        <w:ind w:firstLine="0"/>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Diagrama de sequência demonstrando a sequência de atividades entre os componentes do Sistema no caso de uso (UC006).</w:t>
      </w:r>
    </w:p>
    <w:p w14:paraId="10ADE0D9"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479701E3" wp14:editId="541F6F46">
            <wp:extent cx="6533850" cy="3997925"/>
            <wp:effectExtent l="0" t="8255" r="0" b="0"/>
            <wp:docPr id="59" name="Imagem 5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Diagrama&#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rot="16200000">
                      <a:off x="0" y="0"/>
                      <a:ext cx="6585280" cy="4029394"/>
                    </a:xfrm>
                    <a:prstGeom prst="rect">
                      <a:avLst/>
                    </a:prstGeom>
                  </pic:spPr>
                </pic:pic>
              </a:graphicData>
            </a:graphic>
          </wp:inline>
        </w:drawing>
      </w:r>
    </w:p>
    <w:p w14:paraId="7997A3B2" w14:textId="77777777" w:rsidR="00B44D7B" w:rsidRPr="00E7702A" w:rsidRDefault="00B44D7B" w:rsidP="00E7702A">
      <w:pPr>
        <w:pStyle w:val="Legenda"/>
        <w:spacing w:after="0" w:line="360" w:lineRule="auto"/>
        <w:contextualSpacing/>
        <w:mirrorIndents/>
        <w:rPr>
          <w:rFonts w:ascii="Times New Roman" w:hAnsi="Times New Roman" w:cs="Times New Roman"/>
          <w:sz w:val="20"/>
          <w:szCs w:val="20"/>
        </w:rPr>
      </w:pPr>
      <w:bookmarkStart w:id="543" w:name="_Toc120825503"/>
      <w:r w:rsidRPr="00E7702A">
        <w:rPr>
          <w:rFonts w:ascii="Times New Roman" w:hAnsi="Times New Roman" w:cs="Times New Roman"/>
          <w:sz w:val="20"/>
          <w:szCs w:val="20"/>
        </w:rPr>
        <w:t xml:space="preserve">Diagrama de Sequência </w:t>
      </w:r>
      <w:r w:rsidRPr="00E7702A">
        <w:rPr>
          <w:rFonts w:ascii="Times New Roman" w:hAnsi="Times New Roman" w:cs="Times New Roman"/>
          <w:sz w:val="20"/>
          <w:szCs w:val="20"/>
        </w:rPr>
        <w:fldChar w:fldCharType="begin"/>
      </w:r>
      <w:r w:rsidRPr="00E7702A">
        <w:rPr>
          <w:rFonts w:ascii="Times New Roman" w:hAnsi="Times New Roman" w:cs="Times New Roman"/>
          <w:sz w:val="20"/>
          <w:szCs w:val="20"/>
        </w:rPr>
        <w:instrText xml:space="preserve"> SEQ Diagrama_de_Sequência \* ARABIC </w:instrText>
      </w:r>
      <w:r w:rsidRPr="00E7702A">
        <w:rPr>
          <w:rFonts w:ascii="Times New Roman" w:hAnsi="Times New Roman" w:cs="Times New Roman"/>
          <w:sz w:val="20"/>
          <w:szCs w:val="20"/>
        </w:rPr>
        <w:fldChar w:fldCharType="separate"/>
      </w:r>
      <w:r w:rsidRPr="00E7702A">
        <w:rPr>
          <w:rFonts w:ascii="Times New Roman" w:hAnsi="Times New Roman" w:cs="Times New Roman"/>
          <w:noProof/>
          <w:sz w:val="20"/>
          <w:szCs w:val="20"/>
        </w:rPr>
        <w:t>6</w:t>
      </w:r>
      <w:r w:rsidRPr="00E7702A">
        <w:rPr>
          <w:rFonts w:ascii="Times New Roman" w:hAnsi="Times New Roman" w:cs="Times New Roman"/>
          <w:noProof/>
          <w:sz w:val="20"/>
          <w:szCs w:val="20"/>
        </w:rPr>
        <w:fldChar w:fldCharType="end"/>
      </w:r>
      <w:r w:rsidRPr="00E7702A">
        <w:rPr>
          <w:rFonts w:ascii="Times New Roman" w:hAnsi="Times New Roman" w:cs="Times New Roman"/>
          <w:sz w:val="20"/>
          <w:szCs w:val="20"/>
        </w:rPr>
        <w:t xml:space="preserve"> Registrar Solicitação de Serviço</w:t>
      </w:r>
      <w:bookmarkEnd w:id="543"/>
    </w:p>
    <w:p w14:paraId="496FCCB7" w14:textId="77777777" w:rsidR="00B44D7B" w:rsidRPr="00F16B9C" w:rsidRDefault="00B44D7B" w:rsidP="00F16B9C">
      <w:pPr>
        <w:pStyle w:val="PargrafodaLista"/>
        <w:ind w:left="0"/>
        <w:mirrorIndents/>
        <w:rPr>
          <w:rFonts w:ascii="Times New Roman" w:hAnsi="Times New Roman" w:cs="Times New Roman"/>
          <w:sz w:val="24"/>
          <w:szCs w:val="24"/>
        </w:rPr>
      </w:pPr>
      <w:r w:rsidRPr="00F16B9C">
        <w:rPr>
          <w:rFonts w:ascii="Times New Roman" w:hAnsi="Times New Roman" w:cs="Times New Roman"/>
          <w:sz w:val="24"/>
          <w:szCs w:val="24"/>
        </w:rPr>
        <w:br w:type="page"/>
      </w:r>
    </w:p>
    <w:p w14:paraId="610D556E" w14:textId="77777777" w:rsidR="00B44D7B" w:rsidRPr="00F16B9C" w:rsidRDefault="00B44D7B" w:rsidP="00237540">
      <w:pPr>
        <w:pStyle w:val="PargrafodaLista"/>
        <w:numPr>
          <w:ilvl w:val="2"/>
          <w:numId w:val="43"/>
        </w:numPr>
        <w:ind w:left="0" w:firstLine="709"/>
        <w:mirrorIndents/>
        <w:jc w:val="left"/>
        <w:outlineLvl w:val="2"/>
        <w:rPr>
          <w:rFonts w:ascii="Times New Roman" w:hAnsi="Times New Roman" w:cs="Times New Roman"/>
          <w:sz w:val="24"/>
          <w:szCs w:val="24"/>
        </w:rPr>
      </w:pPr>
      <w:bookmarkStart w:id="544" w:name="_Toc120825343"/>
      <w:r w:rsidRPr="00F16B9C">
        <w:rPr>
          <w:rFonts w:ascii="Times New Roman" w:hAnsi="Times New Roman" w:cs="Times New Roman"/>
          <w:sz w:val="24"/>
          <w:szCs w:val="24"/>
        </w:rPr>
        <w:lastRenderedPageBreak/>
        <w:t>Aceitar ou Recusar Solicitação de Serviço</w:t>
      </w:r>
      <w:bookmarkEnd w:id="544"/>
    </w:p>
    <w:p w14:paraId="57934BB4" w14:textId="77777777" w:rsidR="00B44D7B" w:rsidRPr="00F16B9C" w:rsidRDefault="00B44D7B" w:rsidP="0040329F">
      <w:pPr>
        <w:keepNext/>
        <w:ind w:firstLine="0"/>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Diagrama de Sequência relativo ao caso de uso Aceitar Solicitação de Serviço (UC007).</w:t>
      </w:r>
    </w:p>
    <w:p w14:paraId="48CC2410"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5FECF62E" wp14:editId="20AD277E">
            <wp:extent cx="7744351" cy="4511973"/>
            <wp:effectExtent l="0" t="3175" r="6350" b="6350"/>
            <wp:docPr id="60" name="Imagem 6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Diagrama&#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rot="16200000">
                      <a:off x="0" y="0"/>
                      <a:ext cx="7785208" cy="4535777"/>
                    </a:xfrm>
                    <a:prstGeom prst="rect">
                      <a:avLst/>
                    </a:prstGeom>
                  </pic:spPr>
                </pic:pic>
              </a:graphicData>
            </a:graphic>
          </wp:inline>
        </w:drawing>
      </w:r>
    </w:p>
    <w:p w14:paraId="6DFFDE2C" w14:textId="23563242" w:rsidR="00B44D7B" w:rsidRPr="00E7702A" w:rsidRDefault="00B44D7B" w:rsidP="00F16B9C">
      <w:pPr>
        <w:pStyle w:val="Legenda"/>
        <w:spacing w:after="0" w:line="360" w:lineRule="auto"/>
        <w:contextualSpacing/>
        <w:mirrorIndents/>
        <w:rPr>
          <w:rFonts w:ascii="Times New Roman" w:hAnsi="Times New Roman" w:cs="Times New Roman"/>
          <w:sz w:val="20"/>
          <w:szCs w:val="20"/>
        </w:rPr>
      </w:pPr>
      <w:bookmarkStart w:id="545" w:name="_Toc120825504"/>
      <w:r w:rsidRPr="00E7702A">
        <w:rPr>
          <w:rFonts w:ascii="Times New Roman" w:hAnsi="Times New Roman" w:cs="Times New Roman"/>
          <w:sz w:val="20"/>
          <w:szCs w:val="20"/>
        </w:rPr>
        <w:t xml:space="preserve">Diagrama de Sequência </w:t>
      </w:r>
      <w:r w:rsidRPr="00E7702A">
        <w:rPr>
          <w:rFonts w:ascii="Times New Roman" w:hAnsi="Times New Roman" w:cs="Times New Roman"/>
          <w:sz w:val="20"/>
          <w:szCs w:val="20"/>
        </w:rPr>
        <w:fldChar w:fldCharType="begin"/>
      </w:r>
      <w:r w:rsidRPr="00E7702A">
        <w:rPr>
          <w:rFonts w:ascii="Times New Roman" w:hAnsi="Times New Roman" w:cs="Times New Roman"/>
          <w:sz w:val="20"/>
          <w:szCs w:val="20"/>
        </w:rPr>
        <w:instrText xml:space="preserve"> SEQ Diagrama_de_Sequência \* ARABIC </w:instrText>
      </w:r>
      <w:r w:rsidRPr="00E7702A">
        <w:rPr>
          <w:rFonts w:ascii="Times New Roman" w:hAnsi="Times New Roman" w:cs="Times New Roman"/>
          <w:sz w:val="20"/>
          <w:szCs w:val="20"/>
        </w:rPr>
        <w:fldChar w:fldCharType="separate"/>
      </w:r>
      <w:r w:rsidRPr="00E7702A">
        <w:rPr>
          <w:rFonts w:ascii="Times New Roman" w:hAnsi="Times New Roman" w:cs="Times New Roman"/>
          <w:noProof/>
          <w:sz w:val="20"/>
          <w:szCs w:val="20"/>
        </w:rPr>
        <w:t>7</w:t>
      </w:r>
      <w:r w:rsidRPr="00E7702A">
        <w:rPr>
          <w:rFonts w:ascii="Times New Roman" w:hAnsi="Times New Roman" w:cs="Times New Roman"/>
          <w:noProof/>
          <w:sz w:val="20"/>
          <w:szCs w:val="20"/>
        </w:rPr>
        <w:fldChar w:fldCharType="end"/>
      </w:r>
      <w:r w:rsidRPr="00E7702A">
        <w:rPr>
          <w:rFonts w:ascii="Times New Roman" w:hAnsi="Times New Roman" w:cs="Times New Roman"/>
          <w:sz w:val="20"/>
          <w:szCs w:val="20"/>
        </w:rPr>
        <w:t xml:space="preserve"> Aceitar ou Recusar Solicitação de Serviço</w:t>
      </w:r>
      <w:bookmarkEnd w:id="545"/>
    </w:p>
    <w:p w14:paraId="0522A82B" w14:textId="77777777" w:rsidR="00E7702A" w:rsidRDefault="00B44D7B" w:rsidP="00237540">
      <w:pPr>
        <w:pStyle w:val="PargrafodaLista"/>
        <w:keepNext/>
        <w:numPr>
          <w:ilvl w:val="2"/>
          <w:numId w:val="43"/>
        </w:numPr>
        <w:ind w:left="0" w:firstLine="709"/>
        <w:mirrorIndents/>
        <w:jc w:val="left"/>
        <w:outlineLvl w:val="2"/>
        <w:rPr>
          <w:rFonts w:ascii="Times New Roman" w:hAnsi="Times New Roman" w:cs="Times New Roman"/>
          <w:sz w:val="24"/>
          <w:szCs w:val="24"/>
        </w:rPr>
      </w:pPr>
      <w:bookmarkStart w:id="546" w:name="_Toc120825344"/>
      <w:r w:rsidRPr="00E7702A">
        <w:rPr>
          <w:rFonts w:ascii="Times New Roman" w:hAnsi="Times New Roman" w:cs="Times New Roman"/>
          <w:sz w:val="24"/>
          <w:szCs w:val="24"/>
        </w:rPr>
        <w:lastRenderedPageBreak/>
        <w:t>Excluir Solicitação de Serviço</w:t>
      </w:r>
      <w:bookmarkEnd w:id="546"/>
    </w:p>
    <w:p w14:paraId="40AD27D6" w14:textId="77DA19F4" w:rsidR="00B44D7B" w:rsidRPr="00E7702A" w:rsidRDefault="00B44D7B" w:rsidP="0040329F">
      <w:pPr>
        <w:pStyle w:val="PargrafodaLista"/>
        <w:keepNext/>
        <w:ind w:left="709" w:firstLine="0"/>
        <w:mirrorIndents/>
        <w:jc w:val="left"/>
        <w:rPr>
          <w:rFonts w:ascii="Times New Roman" w:hAnsi="Times New Roman" w:cs="Times New Roman"/>
          <w:sz w:val="24"/>
          <w:szCs w:val="24"/>
        </w:rPr>
      </w:pPr>
      <w:r w:rsidRPr="00E7702A">
        <w:rPr>
          <w:rFonts w:ascii="Times New Roman" w:hAnsi="Times New Roman" w:cs="Times New Roman"/>
          <w:sz w:val="24"/>
          <w:szCs w:val="24"/>
        </w:rPr>
        <w:t>Diagrama de Sequência explicando a relação de atividades entre os componentes no caso de uso Excluir Solicitação de Serviço (UC008). Aqui observa-se a exclusão do equipamento solicitado.</w:t>
      </w:r>
    </w:p>
    <w:p w14:paraId="4DDE1D19"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2DD0CC04" wp14:editId="77D51157">
            <wp:extent cx="7592424" cy="4265838"/>
            <wp:effectExtent l="6032" t="0" r="0" b="0"/>
            <wp:docPr id="61" name="Imagem 6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rot="16200000">
                      <a:off x="0" y="0"/>
                      <a:ext cx="7654298" cy="4300602"/>
                    </a:xfrm>
                    <a:prstGeom prst="rect">
                      <a:avLst/>
                    </a:prstGeom>
                  </pic:spPr>
                </pic:pic>
              </a:graphicData>
            </a:graphic>
          </wp:inline>
        </w:drawing>
      </w:r>
    </w:p>
    <w:p w14:paraId="5D0F388C" w14:textId="77777777" w:rsidR="00B44D7B" w:rsidRPr="00F16B9C" w:rsidRDefault="00B44D7B" w:rsidP="00F16B9C">
      <w:pPr>
        <w:pStyle w:val="Legenda"/>
        <w:spacing w:after="0" w:line="360" w:lineRule="auto"/>
        <w:contextualSpacing/>
        <w:mirrorIndents/>
        <w:rPr>
          <w:rFonts w:ascii="Times New Roman" w:hAnsi="Times New Roman" w:cs="Times New Roman"/>
          <w:sz w:val="24"/>
          <w:szCs w:val="24"/>
        </w:rPr>
      </w:pPr>
      <w:bookmarkStart w:id="547" w:name="_Toc120825505"/>
      <w:r w:rsidRPr="00E7702A">
        <w:rPr>
          <w:rFonts w:ascii="Times New Roman" w:hAnsi="Times New Roman" w:cs="Times New Roman"/>
          <w:sz w:val="20"/>
          <w:szCs w:val="20"/>
        </w:rPr>
        <w:lastRenderedPageBreak/>
        <w:t xml:space="preserve">Diagrama de Sequência </w:t>
      </w:r>
      <w:r w:rsidRPr="00E7702A">
        <w:rPr>
          <w:rFonts w:ascii="Times New Roman" w:hAnsi="Times New Roman" w:cs="Times New Roman"/>
          <w:sz w:val="20"/>
          <w:szCs w:val="20"/>
        </w:rPr>
        <w:fldChar w:fldCharType="begin"/>
      </w:r>
      <w:r w:rsidRPr="00E7702A">
        <w:rPr>
          <w:rFonts w:ascii="Times New Roman" w:hAnsi="Times New Roman" w:cs="Times New Roman"/>
          <w:sz w:val="20"/>
          <w:szCs w:val="20"/>
        </w:rPr>
        <w:instrText xml:space="preserve"> SEQ Diagrama_de_Sequência \* ARABIC </w:instrText>
      </w:r>
      <w:r w:rsidRPr="00E7702A">
        <w:rPr>
          <w:rFonts w:ascii="Times New Roman" w:hAnsi="Times New Roman" w:cs="Times New Roman"/>
          <w:sz w:val="20"/>
          <w:szCs w:val="20"/>
        </w:rPr>
        <w:fldChar w:fldCharType="separate"/>
      </w:r>
      <w:r w:rsidRPr="00E7702A">
        <w:rPr>
          <w:rFonts w:ascii="Times New Roman" w:hAnsi="Times New Roman" w:cs="Times New Roman"/>
          <w:noProof/>
          <w:sz w:val="20"/>
          <w:szCs w:val="20"/>
        </w:rPr>
        <w:t>8</w:t>
      </w:r>
      <w:r w:rsidRPr="00E7702A">
        <w:rPr>
          <w:rFonts w:ascii="Times New Roman" w:hAnsi="Times New Roman" w:cs="Times New Roman"/>
          <w:noProof/>
          <w:sz w:val="20"/>
          <w:szCs w:val="20"/>
        </w:rPr>
        <w:fldChar w:fldCharType="end"/>
      </w:r>
      <w:r w:rsidRPr="00E7702A">
        <w:rPr>
          <w:rFonts w:ascii="Times New Roman" w:hAnsi="Times New Roman" w:cs="Times New Roman"/>
          <w:sz w:val="20"/>
          <w:szCs w:val="20"/>
        </w:rPr>
        <w:t xml:space="preserve"> Excluir Solicitação de Serviço</w:t>
      </w:r>
      <w:bookmarkEnd w:id="547"/>
    </w:p>
    <w:p w14:paraId="2B1C1093" w14:textId="42EEBE6B" w:rsidR="00E7702A" w:rsidRDefault="00B44D7B" w:rsidP="00894057">
      <w:pPr>
        <w:pStyle w:val="PargrafodaLista"/>
        <w:keepNext/>
        <w:numPr>
          <w:ilvl w:val="1"/>
          <w:numId w:val="43"/>
        </w:numPr>
        <w:ind w:left="709" w:firstLine="0"/>
        <w:mirrorIndents/>
        <w:jc w:val="left"/>
        <w:outlineLvl w:val="1"/>
        <w:rPr>
          <w:rFonts w:ascii="Times New Roman" w:hAnsi="Times New Roman" w:cs="Times New Roman"/>
          <w:sz w:val="24"/>
          <w:szCs w:val="24"/>
        </w:rPr>
      </w:pPr>
      <w:bookmarkStart w:id="548" w:name="_Toc120825345"/>
      <w:r w:rsidRPr="00E7702A">
        <w:rPr>
          <w:rFonts w:ascii="Times New Roman" w:hAnsi="Times New Roman" w:cs="Times New Roman"/>
          <w:sz w:val="24"/>
          <w:szCs w:val="24"/>
        </w:rPr>
        <w:t>Diagramas de Sequência do módulo de Consulta</w:t>
      </w:r>
      <w:bookmarkEnd w:id="548"/>
    </w:p>
    <w:p w14:paraId="73ECC8AB" w14:textId="03A9FB58" w:rsidR="00E7702A" w:rsidRPr="00E7702A" w:rsidRDefault="00B44D7B" w:rsidP="00237540">
      <w:pPr>
        <w:pStyle w:val="PargrafodaLista"/>
        <w:keepNext/>
        <w:numPr>
          <w:ilvl w:val="2"/>
          <w:numId w:val="43"/>
        </w:numPr>
        <w:ind w:left="0" w:firstLine="709"/>
        <w:mirrorIndents/>
        <w:jc w:val="left"/>
        <w:outlineLvl w:val="2"/>
        <w:rPr>
          <w:rFonts w:ascii="Times New Roman" w:hAnsi="Times New Roman" w:cs="Times New Roman"/>
          <w:sz w:val="24"/>
          <w:szCs w:val="24"/>
        </w:rPr>
      </w:pPr>
      <w:bookmarkStart w:id="549" w:name="_Toc120825346"/>
      <w:r w:rsidRPr="00E7702A">
        <w:rPr>
          <w:rFonts w:ascii="Times New Roman" w:hAnsi="Times New Roman" w:cs="Times New Roman"/>
          <w:sz w:val="24"/>
          <w:szCs w:val="24"/>
        </w:rPr>
        <w:t>Exibir Todas as Solicitações</w:t>
      </w:r>
      <w:bookmarkEnd w:id="549"/>
    </w:p>
    <w:p w14:paraId="04529A3D" w14:textId="27F8193C" w:rsidR="00B44D7B" w:rsidRPr="0040329F" w:rsidRDefault="00B44D7B" w:rsidP="0040329F">
      <w:pPr>
        <w:keepNext/>
        <w:ind w:firstLine="0"/>
        <w:mirrorIndents/>
        <w:jc w:val="left"/>
        <w:rPr>
          <w:rFonts w:ascii="Times New Roman" w:hAnsi="Times New Roman" w:cs="Times New Roman"/>
          <w:sz w:val="24"/>
          <w:szCs w:val="24"/>
        </w:rPr>
      </w:pPr>
      <w:r w:rsidRPr="0040329F">
        <w:rPr>
          <w:rFonts w:ascii="Times New Roman" w:hAnsi="Times New Roman" w:cs="Times New Roman"/>
          <w:sz w:val="24"/>
          <w:szCs w:val="24"/>
        </w:rPr>
        <w:t>Diagrama de Sequência explicativo para a sequência de chamadas entre os componentes do CSID relativos ao caso de uso Exibir Todas as Solicitações de Serviço (UC009).</w:t>
      </w:r>
    </w:p>
    <w:p w14:paraId="6FF3C6F0"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3D99AFF5" wp14:editId="5A88B8DC">
            <wp:extent cx="7139296" cy="3773809"/>
            <wp:effectExtent l="6032" t="0" r="0" b="0"/>
            <wp:docPr id="62" name="Imagem 6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Diagrama&#10;&#10;Descrição gerada automaticamente"/>
                    <pic:cNvPicPr/>
                  </pic:nvPicPr>
                  <pic:blipFill>
                    <a:blip r:embed="rId60">
                      <a:extLst>
                        <a:ext uri="{28A0092B-C50C-407E-A947-70E740481C1C}">
                          <a14:useLocalDpi xmlns:a14="http://schemas.microsoft.com/office/drawing/2010/main" val="0"/>
                        </a:ext>
                      </a:extLst>
                    </a:blip>
                    <a:stretch>
                      <a:fillRect/>
                    </a:stretch>
                  </pic:blipFill>
                  <pic:spPr>
                    <a:xfrm rot="16200000">
                      <a:off x="0" y="0"/>
                      <a:ext cx="7187440" cy="3799258"/>
                    </a:xfrm>
                    <a:prstGeom prst="rect">
                      <a:avLst/>
                    </a:prstGeom>
                  </pic:spPr>
                </pic:pic>
              </a:graphicData>
            </a:graphic>
          </wp:inline>
        </w:drawing>
      </w:r>
    </w:p>
    <w:p w14:paraId="55D150F0" w14:textId="1EBDD9BB" w:rsidR="00B44D7B" w:rsidRPr="00E7702A" w:rsidRDefault="00B44D7B" w:rsidP="00E7702A">
      <w:pPr>
        <w:pStyle w:val="Legenda"/>
        <w:spacing w:after="0" w:line="360" w:lineRule="auto"/>
        <w:contextualSpacing/>
        <w:mirrorIndents/>
        <w:rPr>
          <w:rFonts w:ascii="Times New Roman" w:hAnsi="Times New Roman" w:cs="Times New Roman"/>
          <w:sz w:val="20"/>
          <w:szCs w:val="20"/>
        </w:rPr>
      </w:pPr>
      <w:bookmarkStart w:id="550" w:name="_Toc120825506"/>
      <w:r w:rsidRPr="00E7702A">
        <w:rPr>
          <w:rFonts w:ascii="Times New Roman" w:hAnsi="Times New Roman" w:cs="Times New Roman"/>
          <w:sz w:val="20"/>
          <w:szCs w:val="20"/>
        </w:rPr>
        <w:t xml:space="preserve">Diagrama de Sequência </w:t>
      </w:r>
      <w:r w:rsidRPr="00E7702A">
        <w:rPr>
          <w:rFonts w:ascii="Times New Roman" w:hAnsi="Times New Roman" w:cs="Times New Roman"/>
          <w:sz w:val="20"/>
          <w:szCs w:val="20"/>
        </w:rPr>
        <w:fldChar w:fldCharType="begin"/>
      </w:r>
      <w:r w:rsidRPr="00E7702A">
        <w:rPr>
          <w:rFonts w:ascii="Times New Roman" w:hAnsi="Times New Roman" w:cs="Times New Roman"/>
          <w:sz w:val="20"/>
          <w:szCs w:val="20"/>
        </w:rPr>
        <w:instrText xml:space="preserve"> SEQ Diagrama_de_Sequência \* ARABIC </w:instrText>
      </w:r>
      <w:r w:rsidRPr="00E7702A">
        <w:rPr>
          <w:rFonts w:ascii="Times New Roman" w:hAnsi="Times New Roman" w:cs="Times New Roman"/>
          <w:sz w:val="20"/>
          <w:szCs w:val="20"/>
        </w:rPr>
        <w:fldChar w:fldCharType="separate"/>
      </w:r>
      <w:r w:rsidRPr="00E7702A">
        <w:rPr>
          <w:rFonts w:ascii="Times New Roman" w:hAnsi="Times New Roman" w:cs="Times New Roman"/>
          <w:noProof/>
          <w:sz w:val="20"/>
          <w:szCs w:val="20"/>
        </w:rPr>
        <w:t>9</w:t>
      </w:r>
      <w:r w:rsidRPr="00E7702A">
        <w:rPr>
          <w:rFonts w:ascii="Times New Roman" w:hAnsi="Times New Roman" w:cs="Times New Roman"/>
          <w:noProof/>
          <w:sz w:val="20"/>
          <w:szCs w:val="20"/>
        </w:rPr>
        <w:fldChar w:fldCharType="end"/>
      </w:r>
      <w:r w:rsidRPr="00E7702A">
        <w:rPr>
          <w:rFonts w:ascii="Times New Roman" w:hAnsi="Times New Roman" w:cs="Times New Roman"/>
          <w:sz w:val="20"/>
          <w:szCs w:val="20"/>
        </w:rPr>
        <w:t xml:space="preserve"> Exibir Todas as Solicitações de Serviço</w:t>
      </w:r>
      <w:bookmarkEnd w:id="550"/>
      <w:r w:rsidRPr="00E7702A">
        <w:rPr>
          <w:rFonts w:ascii="Times New Roman" w:hAnsi="Times New Roman" w:cs="Times New Roman"/>
          <w:sz w:val="20"/>
          <w:szCs w:val="20"/>
        </w:rPr>
        <w:br w:type="page"/>
      </w:r>
    </w:p>
    <w:p w14:paraId="5A1AFC4D" w14:textId="77777777" w:rsidR="00B44D7B" w:rsidRPr="00F16B9C" w:rsidRDefault="00B44D7B" w:rsidP="00894057">
      <w:pPr>
        <w:pStyle w:val="PargrafodaLista"/>
        <w:numPr>
          <w:ilvl w:val="2"/>
          <w:numId w:val="43"/>
        </w:numPr>
        <w:ind w:left="0" w:firstLine="709"/>
        <w:mirrorIndents/>
        <w:jc w:val="left"/>
        <w:outlineLvl w:val="2"/>
        <w:rPr>
          <w:rFonts w:ascii="Times New Roman" w:hAnsi="Times New Roman" w:cs="Times New Roman"/>
          <w:sz w:val="24"/>
          <w:szCs w:val="24"/>
        </w:rPr>
      </w:pPr>
      <w:bookmarkStart w:id="551" w:name="_Toc120825347"/>
      <w:r w:rsidRPr="00F16B9C">
        <w:rPr>
          <w:rFonts w:ascii="Times New Roman" w:hAnsi="Times New Roman" w:cs="Times New Roman"/>
          <w:sz w:val="24"/>
          <w:szCs w:val="24"/>
        </w:rPr>
        <w:lastRenderedPageBreak/>
        <w:t>Exibir Minhas Solicitações</w:t>
      </w:r>
      <w:bookmarkEnd w:id="551"/>
    </w:p>
    <w:p w14:paraId="584DEC24" w14:textId="77777777" w:rsidR="00B44D7B" w:rsidRPr="00F16B9C" w:rsidRDefault="00B44D7B" w:rsidP="00E7702A">
      <w:pPr>
        <w:keepNext/>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Diagrama de Sequência explicativo para a sequência de chamadas entre componentes do Sistema CSID no caso de uso Exibir Minhas Solicitações de Serviço (UC010).</w:t>
      </w:r>
    </w:p>
    <w:p w14:paraId="4068F692"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3DBF17E1" wp14:editId="61B9E79F">
            <wp:extent cx="7464252" cy="4034155"/>
            <wp:effectExtent l="317" t="0" r="4128" b="4127"/>
            <wp:docPr id="63" name="Imagem 6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Diagrama&#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7492699" cy="4049529"/>
                    </a:xfrm>
                    <a:prstGeom prst="rect">
                      <a:avLst/>
                    </a:prstGeom>
                  </pic:spPr>
                </pic:pic>
              </a:graphicData>
            </a:graphic>
          </wp:inline>
        </w:drawing>
      </w:r>
    </w:p>
    <w:p w14:paraId="30A88E6E" w14:textId="33F7B91F" w:rsidR="00B44D7B" w:rsidRPr="00E7702A" w:rsidRDefault="00B44D7B" w:rsidP="00F16B9C">
      <w:pPr>
        <w:pStyle w:val="Legenda"/>
        <w:spacing w:after="0" w:line="360" w:lineRule="auto"/>
        <w:contextualSpacing/>
        <w:mirrorIndents/>
        <w:rPr>
          <w:rFonts w:ascii="Times New Roman" w:hAnsi="Times New Roman" w:cs="Times New Roman"/>
          <w:sz w:val="20"/>
          <w:szCs w:val="20"/>
        </w:rPr>
      </w:pPr>
      <w:bookmarkStart w:id="552" w:name="_Toc120825507"/>
      <w:r w:rsidRPr="00E7702A">
        <w:rPr>
          <w:rFonts w:ascii="Times New Roman" w:hAnsi="Times New Roman" w:cs="Times New Roman"/>
          <w:sz w:val="20"/>
          <w:szCs w:val="20"/>
        </w:rPr>
        <w:t xml:space="preserve">Diagrama de Sequência </w:t>
      </w:r>
      <w:r w:rsidRPr="00E7702A">
        <w:rPr>
          <w:rFonts w:ascii="Times New Roman" w:hAnsi="Times New Roman" w:cs="Times New Roman"/>
          <w:sz w:val="20"/>
          <w:szCs w:val="20"/>
        </w:rPr>
        <w:fldChar w:fldCharType="begin"/>
      </w:r>
      <w:r w:rsidRPr="00E7702A">
        <w:rPr>
          <w:rFonts w:ascii="Times New Roman" w:hAnsi="Times New Roman" w:cs="Times New Roman"/>
          <w:sz w:val="20"/>
          <w:szCs w:val="20"/>
        </w:rPr>
        <w:instrText xml:space="preserve"> SEQ Diagrama_de_Sequência \* ARABIC </w:instrText>
      </w:r>
      <w:r w:rsidRPr="00E7702A">
        <w:rPr>
          <w:rFonts w:ascii="Times New Roman" w:hAnsi="Times New Roman" w:cs="Times New Roman"/>
          <w:sz w:val="20"/>
          <w:szCs w:val="20"/>
        </w:rPr>
        <w:fldChar w:fldCharType="separate"/>
      </w:r>
      <w:r w:rsidRPr="00E7702A">
        <w:rPr>
          <w:rFonts w:ascii="Times New Roman" w:hAnsi="Times New Roman" w:cs="Times New Roman"/>
          <w:noProof/>
          <w:sz w:val="20"/>
          <w:szCs w:val="20"/>
        </w:rPr>
        <w:t>10</w:t>
      </w:r>
      <w:r w:rsidRPr="00E7702A">
        <w:rPr>
          <w:rFonts w:ascii="Times New Roman" w:hAnsi="Times New Roman" w:cs="Times New Roman"/>
          <w:noProof/>
          <w:sz w:val="20"/>
          <w:szCs w:val="20"/>
        </w:rPr>
        <w:fldChar w:fldCharType="end"/>
      </w:r>
      <w:r w:rsidRPr="00E7702A">
        <w:rPr>
          <w:rFonts w:ascii="Times New Roman" w:hAnsi="Times New Roman" w:cs="Times New Roman"/>
          <w:sz w:val="20"/>
          <w:szCs w:val="20"/>
        </w:rPr>
        <w:t xml:space="preserve"> Exibir Minhas Solicitações</w:t>
      </w:r>
      <w:bookmarkEnd w:id="552"/>
    </w:p>
    <w:p w14:paraId="4D6CEA27" w14:textId="77777777" w:rsidR="00B44D7B" w:rsidRPr="00F16B9C" w:rsidRDefault="00B44D7B" w:rsidP="00894057">
      <w:pPr>
        <w:pStyle w:val="PargrafodaLista"/>
        <w:numPr>
          <w:ilvl w:val="2"/>
          <w:numId w:val="43"/>
        </w:numPr>
        <w:ind w:left="0" w:firstLine="709"/>
        <w:mirrorIndents/>
        <w:jc w:val="left"/>
        <w:outlineLvl w:val="2"/>
        <w:rPr>
          <w:rFonts w:ascii="Times New Roman" w:hAnsi="Times New Roman" w:cs="Times New Roman"/>
          <w:sz w:val="24"/>
          <w:szCs w:val="24"/>
        </w:rPr>
      </w:pPr>
      <w:bookmarkStart w:id="553" w:name="_Toc120825348"/>
      <w:r w:rsidRPr="00F16B9C">
        <w:rPr>
          <w:rFonts w:ascii="Times New Roman" w:hAnsi="Times New Roman" w:cs="Times New Roman"/>
          <w:sz w:val="24"/>
          <w:szCs w:val="24"/>
        </w:rPr>
        <w:t>Exibir Meus Serviços</w:t>
      </w:r>
      <w:bookmarkEnd w:id="553"/>
    </w:p>
    <w:p w14:paraId="665FABFD" w14:textId="77777777" w:rsidR="00B44D7B" w:rsidRPr="00F16B9C" w:rsidRDefault="00B44D7B" w:rsidP="00E7702A">
      <w:pPr>
        <w:keepNext/>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lastRenderedPageBreak/>
        <w:t>Diagrama de Sequência com intuito de explicar a sequência de comunicação entre componentes relativos ao caso de uso Exibir Meus Serviços (UC011).</w:t>
      </w:r>
    </w:p>
    <w:p w14:paraId="7F55F03C"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1E63A6BF" wp14:editId="7000BF95">
            <wp:extent cx="7534803" cy="3951267"/>
            <wp:effectExtent l="953" t="0" r="0" b="0"/>
            <wp:docPr id="64" name="Imagem 6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Diagrama&#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rot="16200000">
                      <a:off x="0" y="0"/>
                      <a:ext cx="7590535" cy="3980493"/>
                    </a:xfrm>
                    <a:prstGeom prst="rect">
                      <a:avLst/>
                    </a:prstGeom>
                  </pic:spPr>
                </pic:pic>
              </a:graphicData>
            </a:graphic>
          </wp:inline>
        </w:drawing>
      </w:r>
    </w:p>
    <w:p w14:paraId="1EEE1A25" w14:textId="77777777" w:rsidR="00B44D7B" w:rsidRPr="00E7702A" w:rsidRDefault="00B44D7B" w:rsidP="00F16B9C">
      <w:pPr>
        <w:pStyle w:val="Legenda"/>
        <w:spacing w:after="0" w:line="360" w:lineRule="auto"/>
        <w:contextualSpacing/>
        <w:mirrorIndents/>
        <w:rPr>
          <w:rFonts w:ascii="Times New Roman" w:hAnsi="Times New Roman" w:cs="Times New Roman"/>
          <w:sz w:val="20"/>
          <w:szCs w:val="20"/>
        </w:rPr>
      </w:pPr>
      <w:bookmarkStart w:id="554" w:name="_Toc120825508"/>
      <w:r w:rsidRPr="00E7702A">
        <w:rPr>
          <w:rFonts w:ascii="Times New Roman" w:hAnsi="Times New Roman" w:cs="Times New Roman"/>
          <w:sz w:val="20"/>
          <w:szCs w:val="20"/>
        </w:rPr>
        <w:t xml:space="preserve">Diagrama de Sequência </w:t>
      </w:r>
      <w:r w:rsidRPr="00E7702A">
        <w:rPr>
          <w:rFonts w:ascii="Times New Roman" w:hAnsi="Times New Roman" w:cs="Times New Roman"/>
          <w:sz w:val="20"/>
          <w:szCs w:val="20"/>
        </w:rPr>
        <w:fldChar w:fldCharType="begin"/>
      </w:r>
      <w:r w:rsidRPr="00E7702A">
        <w:rPr>
          <w:rFonts w:ascii="Times New Roman" w:hAnsi="Times New Roman" w:cs="Times New Roman"/>
          <w:sz w:val="20"/>
          <w:szCs w:val="20"/>
        </w:rPr>
        <w:instrText xml:space="preserve"> SEQ Diagrama_de_Sequência \* ARABIC </w:instrText>
      </w:r>
      <w:r w:rsidRPr="00E7702A">
        <w:rPr>
          <w:rFonts w:ascii="Times New Roman" w:hAnsi="Times New Roman" w:cs="Times New Roman"/>
          <w:sz w:val="20"/>
          <w:szCs w:val="20"/>
        </w:rPr>
        <w:fldChar w:fldCharType="separate"/>
      </w:r>
      <w:r w:rsidRPr="00E7702A">
        <w:rPr>
          <w:rFonts w:ascii="Times New Roman" w:hAnsi="Times New Roman" w:cs="Times New Roman"/>
          <w:noProof/>
          <w:sz w:val="20"/>
          <w:szCs w:val="20"/>
        </w:rPr>
        <w:t>11</w:t>
      </w:r>
      <w:r w:rsidRPr="00E7702A">
        <w:rPr>
          <w:rFonts w:ascii="Times New Roman" w:hAnsi="Times New Roman" w:cs="Times New Roman"/>
          <w:noProof/>
          <w:sz w:val="20"/>
          <w:szCs w:val="20"/>
        </w:rPr>
        <w:fldChar w:fldCharType="end"/>
      </w:r>
      <w:r w:rsidRPr="00E7702A">
        <w:rPr>
          <w:rFonts w:ascii="Times New Roman" w:hAnsi="Times New Roman" w:cs="Times New Roman"/>
          <w:sz w:val="20"/>
          <w:szCs w:val="20"/>
        </w:rPr>
        <w:t xml:space="preserve"> Exibir Meus Serviços</w:t>
      </w:r>
      <w:bookmarkEnd w:id="554"/>
    </w:p>
    <w:p w14:paraId="2F6DCA18" w14:textId="77777777" w:rsidR="00B44D7B" w:rsidRPr="00F16B9C" w:rsidRDefault="00B44D7B" w:rsidP="00F16B9C">
      <w:pPr>
        <w:pStyle w:val="PargrafodaLista"/>
        <w:ind w:left="0"/>
        <w:mirrorIndents/>
        <w:rPr>
          <w:rFonts w:ascii="Times New Roman" w:hAnsi="Times New Roman" w:cs="Times New Roman"/>
          <w:sz w:val="24"/>
          <w:szCs w:val="24"/>
        </w:rPr>
      </w:pPr>
      <w:r w:rsidRPr="00F16B9C">
        <w:rPr>
          <w:rFonts w:ascii="Times New Roman" w:hAnsi="Times New Roman" w:cs="Times New Roman"/>
          <w:sz w:val="24"/>
          <w:szCs w:val="24"/>
        </w:rPr>
        <w:br w:type="page"/>
      </w:r>
    </w:p>
    <w:p w14:paraId="07F74232" w14:textId="77777777" w:rsidR="00E7702A" w:rsidRDefault="00B44D7B" w:rsidP="00894057">
      <w:pPr>
        <w:pStyle w:val="PargrafodaLista"/>
        <w:keepNext/>
        <w:numPr>
          <w:ilvl w:val="2"/>
          <w:numId w:val="43"/>
        </w:numPr>
        <w:ind w:left="0" w:firstLine="709"/>
        <w:mirrorIndents/>
        <w:jc w:val="left"/>
        <w:outlineLvl w:val="2"/>
        <w:rPr>
          <w:rFonts w:ascii="Times New Roman" w:hAnsi="Times New Roman" w:cs="Times New Roman"/>
          <w:sz w:val="24"/>
          <w:szCs w:val="24"/>
        </w:rPr>
      </w:pPr>
      <w:bookmarkStart w:id="555" w:name="_Toc120825349"/>
      <w:r w:rsidRPr="00E7702A">
        <w:rPr>
          <w:rFonts w:ascii="Times New Roman" w:hAnsi="Times New Roman" w:cs="Times New Roman"/>
          <w:sz w:val="24"/>
          <w:szCs w:val="24"/>
        </w:rPr>
        <w:lastRenderedPageBreak/>
        <w:t>Diagramas de Atividades do módulo de Cadastro</w:t>
      </w:r>
      <w:bookmarkEnd w:id="555"/>
    </w:p>
    <w:p w14:paraId="52AD374C" w14:textId="7E1DC5E6" w:rsidR="006D3DFB" w:rsidRPr="006D3DFB" w:rsidRDefault="00B44D7B" w:rsidP="00894057">
      <w:pPr>
        <w:pStyle w:val="PargrafodaLista"/>
        <w:keepNext/>
        <w:numPr>
          <w:ilvl w:val="2"/>
          <w:numId w:val="43"/>
        </w:numPr>
        <w:ind w:left="0" w:firstLine="709"/>
        <w:mirrorIndents/>
        <w:jc w:val="left"/>
        <w:outlineLvl w:val="2"/>
        <w:rPr>
          <w:rFonts w:ascii="Times New Roman" w:hAnsi="Times New Roman" w:cs="Times New Roman"/>
          <w:sz w:val="24"/>
          <w:szCs w:val="24"/>
        </w:rPr>
      </w:pPr>
      <w:bookmarkStart w:id="556" w:name="_Toc120825350"/>
      <w:r w:rsidRPr="00E7702A">
        <w:rPr>
          <w:rFonts w:ascii="Times New Roman" w:hAnsi="Times New Roman" w:cs="Times New Roman"/>
          <w:sz w:val="24"/>
          <w:szCs w:val="24"/>
        </w:rPr>
        <w:t>Cadastrar Usuário</w:t>
      </w:r>
      <w:bookmarkEnd w:id="556"/>
    </w:p>
    <w:p w14:paraId="1F638C52" w14:textId="3EBC61C7" w:rsidR="00B44D7B" w:rsidRPr="00F16B9C" w:rsidRDefault="00B44D7B" w:rsidP="006D3DFB">
      <w:pPr>
        <w:pStyle w:val="PargrafodaLista"/>
        <w:keepNext/>
        <w:ind w:left="709" w:firstLine="0"/>
        <w:mirrorIndents/>
        <w:jc w:val="left"/>
        <w:rPr>
          <w:rFonts w:ascii="Times New Roman" w:hAnsi="Times New Roman" w:cs="Times New Roman"/>
          <w:sz w:val="24"/>
          <w:szCs w:val="24"/>
        </w:rPr>
      </w:pPr>
      <w:r w:rsidRPr="00E7702A">
        <w:rPr>
          <w:rFonts w:ascii="Times New Roman" w:hAnsi="Times New Roman" w:cs="Times New Roman"/>
          <w:sz w:val="24"/>
          <w:szCs w:val="24"/>
        </w:rPr>
        <w:t xml:space="preserve">Diagrama de Atividades exibindo as ações necessárias para executar o caso de uso Cadastrar Usuário (UC001) já descrito. Ao preencher os dados o usuário opta por excluir </w:t>
      </w:r>
      <w:proofErr w:type="spellStart"/>
      <w:r w:rsidRPr="00E7702A">
        <w:rPr>
          <w:rFonts w:ascii="Times New Roman" w:hAnsi="Times New Roman" w:cs="Times New Roman"/>
          <w:sz w:val="24"/>
          <w:szCs w:val="24"/>
        </w:rPr>
        <w:t>ou</w:t>
      </w:r>
      <w:r w:rsidRPr="00F16B9C">
        <w:rPr>
          <w:rFonts w:ascii="Times New Roman" w:hAnsi="Times New Roman" w:cs="Times New Roman"/>
          <w:sz w:val="24"/>
          <w:szCs w:val="24"/>
        </w:rPr>
        <w:t>cadastrar</w:t>
      </w:r>
      <w:proofErr w:type="spellEnd"/>
      <w:r w:rsidR="001B3FDB" w:rsidRPr="00F16B9C">
        <w:rPr>
          <w:rFonts w:ascii="Times New Roman" w:hAnsi="Times New Roman" w:cs="Times New Roman"/>
          <w:sz w:val="24"/>
          <w:szCs w:val="24"/>
        </w:rPr>
        <w:t xml:space="preserve"> </w:t>
      </w:r>
      <w:r w:rsidRPr="00F16B9C">
        <w:rPr>
          <w:rFonts w:ascii="Times New Roman" w:hAnsi="Times New Roman" w:cs="Times New Roman"/>
          <w:sz w:val="24"/>
          <w:szCs w:val="24"/>
        </w:rPr>
        <w:t>um novo usuário ao sistema. Qualquer incompatibilidade retorna ao preenchimento de dados para a devida alteração.</w:t>
      </w:r>
    </w:p>
    <w:p w14:paraId="490AF789"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67C29AEE" wp14:editId="04EBD063">
            <wp:extent cx="3922650" cy="6991665"/>
            <wp:effectExtent l="0" t="0" r="1905" b="0"/>
            <wp:docPr id="65" name="Imagem 6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Diagrama&#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3977990" cy="7090301"/>
                    </a:xfrm>
                    <a:prstGeom prst="rect">
                      <a:avLst/>
                    </a:prstGeom>
                  </pic:spPr>
                </pic:pic>
              </a:graphicData>
            </a:graphic>
          </wp:inline>
        </w:drawing>
      </w:r>
    </w:p>
    <w:p w14:paraId="42F8DA42" w14:textId="65A60D3A" w:rsidR="00E7702A" w:rsidRPr="006D3DFB" w:rsidRDefault="00B44D7B" w:rsidP="006D3DFB">
      <w:pPr>
        <w:pStyle w:val="Legenda"/>
        <w:spacing w:after="0" w:line="360" w:lineRule="auto"/>
        <w:contextualSpacing/>
        <w:mirrorIndents/>
        <w:rPr>
          <w:rFonts w:ascii="Times New Roman" w:hAnsi="Times New Roman" w:cs="Times New Roman"/>
          <w:sz w:val="20"/>
          <w:szCs w:val="20"/>
        </w:rPr>
      </w:pPr>
      <w:bookmarkStart w:id="557" w:name="_Toc120825509"/>
      <w:r w:rsidRPr="00C421AA">
        <w:rPr>
          <w:rFonts w:ascii="Times New Roman" w:hAnsi="Times New Roman" w:cs="Times New Roman"/>
          <w:sz w:val="20"/>
          <w:szCs w:val="20"/>
        </w:rPr>
        <w:t xml:space="preserve">Diagrama de Atividades </w:t>
      </w:r>
      <w:r w:rsidRPr="00C421AA">
        <w:rPr>
          <w:rFonts w:ascii="Times New Roman" w:hAnsi="Times New Roman" w:cs="Times New Roman"/>
          <w:sz w:val="20"/>
          <w:szCs w:val="20"/>
        </w:rPr>
        <w:fldChar w:fldCharType="begin"/>
      </w:r>
      <w:r w:rsidRPr="00C421AA">
        <w:rPr>
          <w:rFonts w:ascii="Times New Roman" w:hAnsi="Times New Roman" w:cs="Times New Roman"/>
          <w:sz w:val="20"/>
          <w:szCs w:val="20"/>
        </w:rPr>
        <w:instrText xml:space="preserve"> SEQ Diagrama_de_Atividades \* ARABIC </w:instrText>
      </w:r>
      <w:r w:rsidRPr="00C421AA">
        <w:rPr>
          <w:rFonts w:ascii="Times New Roman" w:hAnsi="Times New Roman" w:cs="Times New Roman"/>
          <w:sz w:val="20"/>
          <w:szCs w:val="20"/>
        </w:rPr>
        <w:fldChar w:fldCharType="separate"/>
      </w:r>
      <w:r w:rsidRPr="00C421AA">
        <w:rPr>
          <w:rFonts w:ascii="Times New Roman" w:hAnsi="Times New Roman" w:cs="Times New Roman"/>
          <w:noProof/>
          <w:sz w:val="20"/>
          <w:szCs w:val="20"/>
        </w:rPr>
        <w:t>1</w:t>
      </w:r>
      <w:r w:rsidRPr="00C421AA">
        <w:rPr>
          <w:rFonts w:ascii="Times New Roman" w:hAnsi="Times New Roman" w:cs="Times New Roman"/>
          <w:noProof/>
          <w:sz w:val="20"/>
          <w:szCs w:val="20"/>
        </w:rPr>
        <w:fldChar w:fldCharType="end"/>
      </w:r>
      <w:r w:rsidRPr="00C421AA">
        <w:rPr>
          <w:rFonts w:ascii="Times New Roman" w:hAnsi="Times New Roman" w:cs="Times New Roman"/>
          <w:sz w:val="20"/>
          <w:szCs w:val="20"/>
        </w:rPr>
        <w:t xml:space="preserve"> Cadastrar Usuários</w:t>
      </w:r>
      <w:bookmarkEnd w:id="557"/>
    </w:p>
    <w:p w14:paraId="51509D98" w14:textId="77777777" w:rsidR="00E7702A" w:rsidRDefault="00B44D7B" w:rsidP="00894057">
      <w:pPr>
        <w:pStyle w:val="PargrafodaLista"/>
        <w:keepNext/>
        <w:numPr>
          <w:ilvl w:val="2"/>
          <w:numId w:val="43"/>
        </w:numPr>
        <w:ind w:left="0" w:firstLine="709"/>
        <w:mirrorIndents/>
        <w:jc w:val="left"/>
        <w:outlineLvl w:val="2"/>
        <w:rPr>
          <w:rFonts w:ascii="Times New Roman" w:hAnsi="Times New Roman" w:cs="Times New Roman"/>
          <w:sz w:val="24"/>
          <w:szCs w:val="24"/>
        </w:rPr>
      </w:pPr>
      <w:bookmarkStart w:id="558" w:name="_Toc120825351"/>
      <w:r w:rsidRPr="00E7702A">
        <w:rPr>
          <w:rFonts w:ascii="Times New Roman" w:hAnsi="Times New Roman" w:cs="Times New Roman"/>
          <w:sz w:val="24"/>
          <w:szCs w:val="24"/>
        </w:rPr>
        <w:lastRenderedPageBreak/>
        <w:t>Cadastrar Embarcação</w:t>
      </w:r>
      <w:bookmarkEnd w:id="558"/>
    </w:p>
    <w:p w14:paraId="349B2BD9" w14:textId="5EA7400A" w:rsidR="00B44D7B" w:rsidRPr="00E7702A" w:rsidRDefault="00B44D7B" w:rsidP="006D3DFB">
      <w:pPr>
        <w:pStyle w:val="PargrafodaLista"/>
        <w:keepNext/>
        <w:ind w:left="709" w:firstLine="0"/>
        <w:mirrorIndents/>
        <w:jc w:val="left"/>
        <w:rPr>
          <w:rFonts w:ascii="Times New Roman" w:hAnsi="Times New Roman" w:cs="Times New Roman"/>
          <w:sz w:val="24"/>
          <w:szCs w:val="24"/>
        </w:rPr>
      </w:pPr>
      <w:r w:rsidRPr="00E7702A">
        <w:rPr>
          <w:rFonts w:ascii="Times New Roman" w:hAnsi="Times New Roman" w:cs="Times New Roman"/>
          <w:sz w:val="24"/>
          <w:szCs w:val="24"/>
        </w:rPr>
        <w:t>Diagrama de Atividades exibindo as ações necessárias para executar o caso de uso Cadastrar Embarcações (UC002) já descrito. Após o preenchimento dos dados o Administrador pode escolher cadastrar ou excluir.</w:t>
      </w:r>
    </w:p>
    <w:p w14:paraId="3FEDEC4A"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3E3C7B0D" wp14:editId="73E6F5F4">
            <wp:extent cx="4222517" cy="7566660"/>
            <wp:effectExtent l="0" t="0" r="6985" b="0"/>
            <wp:docPr id="66" name="Imagem 6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Diagrama&#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4243418" cy="7604114"/>
                    </a:xfrm>
                    <a:prstGeom prst="rect">
                      <a:avLst/>
                    </a:prstGeom>
                  </pic:spPr>
                </pic:pic>
              </a:graphicData>
            </a:graphic>
          </wp:inline>
        </w:drawing>
      </w:r>
    </w:p>
    <w:p w14:paraId="6B7CBE49" w14:textId="5EACBFB3" w:rsidR="00B44D7B" w:rsidRPr="00C421AA" w:rsidRDefault="00B44D7B" w:rsidP="00C421AA">
      <w:pPr>
        <w:pStyle w:val="Legenda"/>
        <w:spacing w:after="0" w:line="360" w:lineRule="auto"/>
        <w:contextualSpacing/>
        <w:mirrorIndents/>
        <w:rPr>
          <w:rFonts w:ascii="Times New Roman" w:hAnsi="Times New Roman" w:cs="Times New Roman"/>
          <w:sz w:val="20"/>
          <w:szCs w:val="20"/>
        </w:rPr>
      </w:pPr>
      <w:bookmarkStart w:id="559" w:name="_Toc120825510"/>
      <w:r w:rsidRPr="00C421AA">
        <w:rPr>
          <w:rFonts w:ascii="Times New Roman" w:hAnsi="Times New Roman" w:cs="Times New Roman"/>
          <w:sz w:val="20"/>
          <w:szCs w:val="20"/>
        </w:rPr>
        <w:lastRenderedPageBreak/>
        <w:t xml:space="preserve">Diagrama de Atividades </w:t>
      </w:r>
      <w:r w:rsidRPr="00C421AA">
        <w:rPr>
          <w:rFonts w:ascii="Times New Roman" w:hAnsi="Times New Roman" w:cs="Times New Roman"/>
          <w:sz w:val="20"/>
          <w:szCs w:val="20"/>
        </w:rPr>
        <w:fldChar w:fldCharType="begin"/>
      </w:r>
      <w:r w:rsidRPr="00C421AA">
        <w:rPr>
          <w:rFonts w:ascii="Times New Roman" w:hAnsi="Times New Roman" w:cs="Times New Roman"/>
          <w:sz w:val="20"/>
          <w:szCs w:val="20"/>
        </w:rPr>
        <w:instrText xml:space="preserve"> SEQ Diagrama_de_Atividades \* ARABIC </w:instrText>
      </w:r>
      <w:r w:rsidRPr="00C421AA">
        <w:rPr>
          <w:rFonts w:ascii="Times New Roman" w:hAnsi="Times New Roman" w:cs="Times New Roman"/>
          <w:sz w:val="20"/>
          <w:szCs w:val="20"/>
        </w:rPr>
        <w:fldChar w:fldCharType="separate"/>
      </w:r>
      <w:r w:rsidRPr="00C421AA">
        <w:rPr>
          <w:rFonts w:ascii="Times New Roman" w:hAnsi="Times New Roman" w:cs="Times New Roman"/>
          <w:noProof/>
          <w:sz w:val="20"/>
          <w:szCs w:val="20"/>
        </w:rPr>
        <w:t>2</w:t>
      </w:r>
      <w:r w:rsidRPr="00C421AA">
        <w:rPr>
          <w:rFonts w:ascii="Times New Roman" w:hAnsi="Times New Roman" w:cs="Times New Roman"/>
          <w:noProof/>
          <w:sz w:val="20"/>
          <w:szCs w:val="20"/>
        </w:rPr>
        <w:fldChar w:fldCharType="end"/>
      </w:r>
      <w:r w:rsidRPr="00C421AA">
        <w:rPr>
          <w:rFonts w:ascii="Times New Roman" w:hAnsi="Times New Roman" w:cs="Times New Roman"/>
          <w:sz w:val="20"/>
          <w:szCs w:val="20"/>
        </w:rPr>
        <w:t xml:space="preserve"> Cadastrar Embarcações</w:t>
      </w:r>
      <w:bookmarkEnd w:id="559"/>
    </w:p>
    <w:p w14:paraId="2B9CE0EB" w14:textId="77777777" w:rsidR="00B44D7B" w:rsidRPr="00F16B9C" w:rsidRDefault="00B44D7B" w:rsidP="00894057">
      <w:pPr>
        <w:pStyle w:val="PargrafodaLista"/>
        <w:numPr>
          <w:ilvl w:val="2"/>
          <w:numId w:val="43"/>
        </w:numPr>
        <w:ind w:left="0" w:firstLine="709"/>
        <w:mirrorIndents/>
        <w:jc w:val="left"/>
        <w:outlineLvl w:val="2"/>
        <w:rPr>
          <w:rFonts w:ascii="Times New Roman" w:hAnsi="Times New Roman" w:cs="Times New Roman"/>
          <w:sz w:val="24"/>
          <w:szCs w:val="24"/>
        </w:rPr>
      </w:pPr>
      <w:bookmarkStart w:id="560" w:name="_Toc120825352"/>
      <w:r w:rsidRPr="00F16B9C">
        <w:rPr>
          <w:rFonts w:ascii="Times New Roman" w:hAnsi="Times New Roman" w:cs="Times New Roman"/>
          <w:sz w:val="24"/>
          <w:szCs w:val="24"/>
        </w:rPr>
        <w:t>Cadastrar Porto</w:t>
      </w:r>
      <w:bookmarkEnd w:id="560"/>
    </w:p>
    <w:p w14:paraId="3C6D6E83" w14:textId="77777777" w:rsidR="00B44D7B" w:rsidRPr="00F16B9C" w:rsidRDefault="00B44D7B" w:rsidP="00C421AA">
      <w:pPr>
        <w:keepNext/>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lastRenderedPageBreak/>
        <w:t>Diagrama de Atividades exibindo as ações necessárias para executar o caso de uso Cadastrar Portos (UC003) já descrito. Após o preenchimento dos dados o Administrador pode escolher cadastrar ou excluir.</w:t>
      </w:r>
    </w:p>
    <w:p w14:paraId="4D357AF2"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6B10553E" wp14:editId="70B353E7">
            <wp:extent cx="4050788" cy="7551761"/>
            <wp:effectExtent l="0" t="0" r="6985" b="0"/>
            <wp:docPr id="67" name="Imagem 6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Diagrama&#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4066799" cy="7581610"/>
                    </a:xfrm>
                    <a:prstGeom prst="rect">
                      <a:avLst/>
                    </a:prstGeom>
                  </pic:spPr>
                </pic:pic>
              </a:graphicData>
            </a:graphic>
          </wp:inline>
        </w:drawing>
      </w:r>
    </w:p>
    <w:p w14:paraId="17BA6A36" w14:textId="77777777" w:rsidR="00B44D7B" w:rsidRPr="00F16B9C" w:rsidRDefault="00B44D7B" w:rsidP="00F16B9C">
      <w:pPr>
        <w:pStyle w:val="Legenda"/>
        <w:spacing w:after="0" w:line="360" w:lineRule="auto"/>
        <w:contextualSpacing/>
        <w:mirrorIndents/>
        <w:rPr>
          <w:rFonts w:ascii="Times New Roman" w:hAnsi="Times New Roman" w:cs="Times New Roman"/>
          <w:sz w:val="24"/>
          <w:szCs w:val="24"/>
        </w:rPr>
      </w:pPr>
      <w:bookmarkStart w:id="561" w:name="_Toc120825511"/>
      <w:r w:rsidRPr="00C421AA">
        <w:rPr>
          <w:rFonts w:ascii="Times New Roman" w:hAnsi="Times New Roman" w:cs="Times New Roman"/>
          <w:sz w:val="20"/>
          <w:szCs w:val="20"/>
        </w:rPr>
        <w:t xml:space="preserve">Diagrama de Atividades </w:t>
      </w:r>
      <w:r w:rsidRPr="00C421AA">
        <w:rPr>
          <w:rFonts w:ascii="Times New Roman" w:hAnsi="Times New Roman" w:cs="Times New Roman"/>
          <w:sz w:val="20"/>
          <w:szCs w:val="20"/>
        </w:rPr>
        <w:fldChar w:fldCharType="begin"/>
      </w:r>
      <w:r w:rsidRPr="00C421AA">
        <w:rPr>
          <w:rFonts w:ascii="Times New Roman" w:hAnsi="Times New Roman" w:cs="Times New Roman"/>
          <w:sz w:val="20"/>
          <w:szCs w:val="20"/>
        </w:rPr>
        <w:instrText xml:space="preserve"> SEQ Diagrama_de_Atividades \* ARABIC </w:instrText>
      </w:r>
      <w:r w:rsidRPr="00C421AA">
        <w:rPr>
          <w:rFonts w:ascii="Times New Roman" w:hAnsi="Times New Roman" w:cs="Times New Roman"/>
          <w:sz w:val="20"/>
          <w:szCs w:val="20"/>
        </w:rPr>
        <w:fldChar w:fldCharType="separate"/>
      </w:r>
      <w:r w:rsidRPr="00C421AA">
        <w:rPr>
          <w:rFonts w:ascii="Times New Roman" w:hAnsi="Times New Roman" w:cs="Times New Roman"/>
          <w:noProof/>
          <w:sz w:val="20"/>
          <w:szCs w:val="20"/>
        </w:rPr>
        <w:t>3</w:t>
      </w:r>
      <w:r w:rsidRPr="00C421AA">
        <w:rPr>
          <w:rFonts w:ascii="Times New Roman" w:hAnsi="Times New Roman" w:cs="Times New Roman"/>
          <w:noProof/>
          <w:sz w:val="20"/>
          <w:szCs w:val="20"/>
        </w:rPr>
        <w:fldChar w:fldCharType="end"/>
      </w:r>
      <w:r w:rsidRPr="00C421AA">
        <w:rPr>
          <w:rFonts w:ascii="Times New Roman" w:hAnsi="Times New Roman" w:cs="Times New Roman"/>
          <w:sz w:val="20"/>
          <w:szCs w:val="20"/>
        </w:rPr>
        <w:t xml:space="preserve"> Cadastrar Portos</w:t>
      </w:r>
      <w:bookmarkEnd w:id="561"/>
      <w:r w:rsidRPr="00F16B9C">
        <w:rPr>
          <w:rFonts w:ascii="Times New Roman" w:hAnsi="Times New Roman" w:cs="Times New Roman"/>
          <w:sz w:val="24"/>
          <w:szCs w:val="24"/>
        </w:rPr>
        <w:br w:type="page"/>
      </w:r>
    </w:p>
    <w:p w14:paraId="65895A5A" w14:textId="77777777" w:rsidR="00B44D7B" w:rsidRPr="00F16B9C" w:rsidRDefault="00B44D7B" w:rsidP="00894057">
      <w:pPr>
        <w:pStyle w:val="PargrafodaLista"/>
        <w:numPr>
          <w:ilvl w:val="2"/>
          <w:numId w:val="43"/>
        </w:numPr>
        <w:ind w:left="0" w:firstLine="709"/>
        <w:mirrorIndents/>
        <w:jc w:val="left"/>
        <w:outlineLvl w:val="2"/>
        <w:rPr>
          <w:rFonts w:ascii="Times New Roman" w:hAnsi="Times New Roman" w:cs="Times New Roman"/>
          <w:sz w:val="24"/>
          <w:szCs w:val="24"/>
        </w:rPr>
      </w:pPr>
      <w:bookmarkStart w:id="562" w:name="_Toc120825353"/>
      <w:r w:rsidRPr="00F16B9C">
        <w:rPr>
          <w:rFonts w:ascii="Times New Roman" w:hAnsi="Times New Roman" w:cs="Times New Roman"/>
          <w:sz w:val="24"/>
          <w:szCs w:val="24"/>
        </w:rPr>
        <w:lastRenderedPageBreak/>
        <w:t>Cadastrar Serviço</w:t>
      </w:r>
      <w:bookmarkEnd w:id="562"/>
    </w:p>
    <w:p w14:paraId="615C2C80" w14:textId="77777777" w:rsidR="00B44D7B" w:rsidRPr="00F16B9C" w:rsidRDefault="00B44D7B" w:rsidP="00C421AA">
      <w:pPr>
        <w:keepNext/>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Diagrama de Atividades exibindo as ações necessárias para executar o caso de uso Cadastrar Serviços (UC004) já descrito. Após o preenchimento dos dados o Administrador pode escolher cadastrar ou excluir.</w:t>
      </w:r>
    </w:p>
    <w:p w14:paraId="2824035E"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463C8515" wp14:editId="1ACA5078">
            <wp:extent cx="4017645" cy="7489971"/>
            <wp:effectExtent l="0" t="0" r="1905" b="0"/>
            <wp:docPr id="68" name="Imagem 6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Diagrama&#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4027549" cy="7508434"/>
                    </a:xfrm>
                    <a:prstGeom prst="rect">
                      <a:avLst/>
                    </a:prstGeom>
                  </pic:spPr>
                </pic:pic>
              </a:graphicData>
            </a:graphic>
          </wp:inline>
        </w:drawing>
      </w:r>
    </w:p>
    <w:p w14:paraId="08A1F0F6" w14:textId="77777777" w:rsidR="00B44D7B" w:rsidRPr="00F16B9C" w:rsidRDefault="00B44D7B" w:rsidP="00F16B9C">
      <w:pPr>
        <w:pStyle w:val="Legenda"/>
        <w:spacing w:after="0" w:line="360" w:lineRule="auto"/>
        <w:contextualSpacing/>
        <w:mirrorIndents/>
        <w:rPr>
          <w:rFonts w:ascii="Times New Roman" w:hAnsi="Times New Roman" w:cs="Times New Roman"/>
          <w:sz w:val="24"/>
          <w:szCs w:val="24"/>
        </w:rPr>
      </w:pPr>
      <w:bookmarkStart w:id="563" w:name="_Toc120825512"/>
      <w:r w:rsidRPr="00C421AA">
        <w:rPr>
          <w:rFonts w:ascii="Times New Roman" w:hAnsi="Times New Roman" w:cs="Times New Roman"/>
          <w:sz w:val="20"/>
          <w:szCs w:val="20"/>
        </w:rPr>
        <w:t xml:space="preserve">Diagrama de Atividades </w:t>
      </w:r>
      <w:r w:rsidRPr="00C421AA">
        <w:rPr>
          <w:rFonts w:ascii="Times New Roman" w:hAnsi="Times New Roman" w:cs="Times New Roman"/>
          <w:sz w:val="20"/>
          <w:szCs w:val="20"/>
        </w:rPr>
        <w:fldChar w:fldCharType="begin"/>
      </w:r>
      <w:r w:rsidRPr="00C421AA">
        <w:rPr>
          <w:rFonts w:ascii="Times New Roman" w:hAnsi="Times New Roman" w:cs="Times New Roman"/>
          <w:sz w:val="20"/>
          <w:szCs w:val="20"/>
        </w:rPr>
        <w:instrText xml:space="preserve"> SEQ Diagrama_de_Atividades \* ARABIC </w:instrText>
      </w:r>
      <w:r w:rsidRPr="00C421AA">
        <w:rPr>
          <w:rFonts w:ascii="Times New Roman" w:hAnsi="Times New Roman" w:cs="Times New Roman"/>
          <w:sz w:val="20"/>
          <w:szCs w:val="20"/>
        </w:rPr>
        <w:fldChar w:fldCharType="separate"/>
      </w:r>
      <w:r w:rsidRPr="00C421AA">
        <w:rPr>
          <w:rFonts w:ascii="Times New Roman" w:hAnsi="Times New Roman" w:cs="Times New Roman"/>
          <w:noProof/>
          <w:sz w:val="20"/>
          <w:szCs w:val="20"/>
        </w:rPr>
        <w:t>4</w:t>
      </w:r>
      <w:r w:rsidRPr="00C421AA">
        <w:rPr>
          <w:rFonts w:ascii="Times New Roman" w:hAnsi="Times New Roman" w:cs="Times New Roman"/>
          <w:noProof/>
          <w:sz w:val="20"/>
          <w:szCs w:val="20"/>
        </w:rPr>
        <w:fldChar w:fldCharType="end"/>
      </w:r>
      <w:r w:rsidRPr="00C421AA">
        <w:rPr>
          <w:rFonts w:ascii="Times New Roman" w:hAnsi="Times New Roman" w:cs="Times New Roman"/>
          <w:sz w:val="20"/>
          <w:szCs w:val="20"/>
        </w:rPr>
        <w:t xml:space="preserve"> Cadastrar Serviços</w:t>
      </w:r>
      <w:bookmarkEnd w:id="563"/>
      <w:r w:rsidRPr="00F16B9C">
        <w:rPr>
          <w:rFonts w:ascii="Times New Roman" w:hAnsi="Times New Roman" w:cs="Times New Roman"/>
          <w:sz w:val="24"/>
          <w:szCs w:val="24"/>
        </w:rPr>
        <w:br w:type="page"/>
      </w:r>
    </w:p>
    <w:p w14:paraId="47A5CF9B" w14:textId="2AA6ADE5" w:rsidR="00B44D7B" w:rsidRPr="00F16B9C" w:rsidRDefault="00B44D7B" w:rsidP="00894057">
      <w:pPr>
        <w:pStyle w:val="PargrafodaLista"/>
        <w:numPr>
          <w:ilvl w:val="2"/>
          <w:numId w:val="43"/>
        </w:numPr>
        <w:ind w:left="0" w:firstLine="709"/>
        <w:mirrorIndents/>
        <w:jc w:val="left"/>
        <w:outlineLvl w:val="2"/>
        <w:rPr>
          <w:rFonts w:ascii="Times New Roman" w:hAnsi="Times New Roman" w:cs="Times New Roman"/>
          <w:sz w:val="24"/>
          <w:szCs w:val="24"/>
        </w:rPr>
      </w:pPr>
      <w:bookmarkStart w:id="564" w:name="_Toc120825354"/>
      <w:proofErr w:type="spellStart"/>
      <w:r w:rsidRPr="00F16B9C">
        <w:rPr>
          <w:rFonts w:ascii="Times New Roman" w:hAnsi="Times New Roman" w:cs="Times New Roman"/>
          <w:sz w:val="24"/>
          <w:szCs w:val="24"/>
        </w:rPr>
        <w:lastRenderedPageBreak/>
        <w:t>Cadastar</w:t>
      </w:r>
      <w:proofErr w:type="spellEnd"/>
      <w:r w:rsidRPr="00F16B9C">
        <w:rPr>
          <w:rFonts w:ascii="Times New Roman" w:hAnsi="Times New Roman" w:cs="Times New Roman"/>
          <w:sz w:val="24"/>
          <w:szCs w:val="24"/>
        </w:rPr>
        <w:t xml:space="preserve"> Equipamento</w:t>
      </w:r>
      <w:bookmarkEnd w:id="564"/>
    </w:p>
    <w:p w14:paraId="3F1A36AA" w14:textId="77777777" w:rsidR="00B44D7B" w:rsidRPr="00F16B9C" w:rsidRDefault="00B44D7B" w:rsidP="00C421AA">
      <w:pPr>
        <w:keepNext/>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Diagrama de Atividades exibindo as ações necessárias para executar o caso de uso Cadastrar Equipamentos (UC005) já descrito. Após o preenchimento dos dados o Administrador pode escolher cadastrar ou excluir.</w:t>
      </w:r>
    </w:p>
    <w:p w14:paraId="6BAFEAED"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5E7DDD44" wp14:editId="1D9E5318">
            <wp:extent cx="3923030" cy="7313587"/>
            <wp:effectExtent l="0" t="0" r="1270" b="1905"/>
            <wp:docPr id="69" name="Imagem 6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Diagrama&#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3936049" cy="7337858"/>
                    </a:xfrm>
                    <a:prstGeom prst="rect">
                      <a:avLst/>
                    </a:prstGeom>
                  </pic:spPr>
                </pic:pic>
              </a:graphicData>
            </a:graphic>
          </wp:inline>
        </w:drawing>
      </w:r>
    </w:p>
    <w:p w14:paraId="56D477C3" w14:textId="77777777" w:rsidR="00B44D7B" w:rsidRPr="00C421AA" w:rsidRDefault="00B44D7B" w:rsidP="00F16B9C">
      <w:pPr>
        <w:pStyle w:val="Legenda"/>
        <w:spacing w:after="0" w:line="360" w:lineRule="auto"/>
        <w:contextualSpacing/>
        <w:mirrorIndents/>
        <w:rPr>
          <w:rFonts w:ascii="Times New Roman" w:hAnsi="Times New Roman" w:cs="Times New Roman"/>
          <w:sz w:val="20"/>
          <w:szCs w:val="20"/>
        </w:rPr>
      </w:pPr>
      <w:bookmarkStart w:id="565" w:name="_Toc120825513"/>
      <w:r w:rsidRPr="00C421AA">
        <w:rPr>
          <w:rFonts w:ascii="Times New Roman" w:hAnsi="Times New Roman" w:cs="Times New Roman"/>
          <w:sz w:val="20"/>
          <w:szCs w:val="20"/>
        </w:rPr>
        <w:t xml:space="preserve">Diagrama de Atividades </w:t>
      </w:r>
      <w:r w:rsidRPr="00C421AA">
        <w:rPr>
          <w:rFonts w:ascii="Times New Roman" w:hAnsi="Times New Roman" w:cs="Times New Roman"/>
          <w:sz w:val="20"/>
          <w:szCs w:val="20"/>
        </w:rPr>
        <w:fldChar w:fldCharType="begin"/>
      </w:r>
      <w:r w:rsidRPr="00C421AA">
        <w:rPr>
          <w:rFonts w:ascii="Times New Roman" w:hAnsi="Times New Roman" w:cs="Times New Roman"/>
          <w:sz w:val="20"/>
          <w:szCs w:val="20"/>
        </w:rPr>
        <w:instrText xml:space="preserve"> SEQ Diagrama_de_Atividades \* ARABIC </w:instrText>
      </w:r>
      <w:r w:rsidRPr="00C421AA">
        <w:rPr>
          <w:rFonts w:ascii="Times New Roman" w:hAnsi="Times New Roman" w:cs="Times New Roman"/>
          <w:sz w:val="20"/>
          <w:szCs w:val="20"/>
        </w:rPr>
        <w:fldChar w:fldCharType="separate"/>
      </w:r>
      <w:r w:rsidRPr="00C421AA">
        <w:rPr>
          <w:rFonts w:ascii="Times New Roman" w:hAnsi="Times New Roman" w:cs="Times New Roman"/>
          <w:noProof/>
          <w:sz w:val="20"/>
          <w:szCs w:val="20"/>
        </w:rPr>
        <w:t>5</w:t>
      </w:r>
      <w:r w:rsidRPr="00C421AA">
        <w:rPr>
          <w:rFonts w:ascii="Times New Roman" w:hAnsi="Times New Roman" w:cs="Times New Roman"/>
          <w:noProof/>
          <w:sz w:val="20"/>
          <w:szCs w:val="20"/>
        </w:rPr>
        <w:fldChar w:fldCharType="end"/>
      </w:r>
      <w:r w:rsidRPr="00C421AA">
        <w:rPr>
          <w:rFonts w:ascii="Times New Roman" w:hAnsi="Times New Roman" w:cs="Times New Roman"/>
          <w:sz w:val="20"/>
          <w:szCs w:val="20"/>
        </w:rPr>
        <w:t xml:space="preserve"> Cadastrar Equipamentos</w:t>
      </w:r>
      <w:bookmarkEnd w:id="565"/>
    </w:p>
    <w:p w14:paraId="300362CF" w14:textId="77777777" w:rsidR="00B44D7B" w:rsidRPr="00F16B9C" w:rsidRDefault="00B44D7B" w:rsidP="00F16B9C">
      <w:pPr>
        <w:contextualSpacing/>
        <w:mirrorIndents/>
        <w:rPr>
          <w:rFonts w:ascii="Times New Roman" w:hAnsi="Times New Roman" w:cs="Times New Roman"/>
          <w:sz w:val="24"/>
          <w:szCs w:val="24"/>
        </w:rPr>
      </w:pPr>
    </w:p>
    <w:p w14:paraId="0CF2796B" w14:textId="77777777" w:rsidR="00B44D7B" w:rsidRPr="00F16B9C" w:rsidRDefault="00B44D7B" w:rsidP="00F16B9C">
      <w:pPr>
        <w:contextualSpacing/>
        <w:mirrorIndents/>
        <w:rPr>
          <w:rFonts w:ascii="Times New Roman" w:hAnsi="Times New Roman" w:cs="Times New Roman"/>
          <w:sz w:val="24"/>
          <w:szCs w:val="24"/>
        </w:rPr>
      </w:pPr>
    </w:p>
    <w:p w14:paraId="4D28A5A8" w14:textId="77777777" w:rsidR="00B44D7B" w:rsidRPr="00F16B9C" w:rsidRDefault="00B44D7B" w:rsidP="00F16B9C">
      <w:pPr>
        <w:contextualSpacing/>
        <w:mirrorIndents/>
        <w:rPr>
          <w:rFonts w:ascii="Times New Roman" w:hAnsi="Times New Roman" w:cs="Times New Roman"/>
          <w:sz w:val="24"/>
          <w:szCs w:val="24"/>
        </w:rPr>
      </w:pPr>
    </w:p>
    <w:p w14:paraId="2B68092E" w14:textId="77777777" w:rsidR="00B44D7B" w:rsidRPr="00F16B9C" w:rsidRDefault="00B44D7B" w:rsidP="00F16B9C">
      <w:pPr>
        <w:contextualSpacing/>
        <w:mirrorIndents/>
        <w:rPr>
          <w:rFonts w:ascii="Times New Roman" w:hAnsi="Times New Roman" w:cs="Times New Roman"/>
          <w:sz w:val="24"/>
          <w:szCs w:val="24"/>
        </w:rPr>
      </w:pPr>
    </w:p>
    <w:p w14:paraId="5134F9CF" w14:textId="77777777" w:rsidR="00B44D7B" w:rsidRPr="00F16B9C" w:rsidRDefault="00B44D7B" w:rsidP="00894057">
      <w:pPr>
        <w:pStyle w:val="PargrafodaLista"/>
        <w:numPr>
          <w:ilvl w:val="1"/>
          <w:numId w:val="43"/>
        </w:numPr>
        <w:ind w:left="0" w:firstLine="709"/>
        <w:mirrorIndents/>
        <w:jc w:val="left"/>
        <w:outlineLvl w:val="1"/>
        <w:rPr>
          <w:rFonts w:ascii="Times New Roman" w:hAnsi="Times New Roman" w:cs="Times New Roman"/>
          <w:sz w:val="24"/>
          <w:szCs w:val="24"/>
        </w:rPr>
      </w:pPr>
      <w:bookmarkStart w:id="566" w:name="_Toc120825355"/>
      <w:r w:rsidRPr="00F16B9C">
        <w:rPr>
          <w:rFonts w:ascii="Times New Roman" w:hAnsi="Times New Roman" w:cs="Times New Roman"/>
          <w:sz w:val="24"/>
          <w:szCs w:val="24"/>
        </w:rPr>
        <w:t>Diagramas de Sequência do módulo de Solicitação</w:t>
      </w:r>
      <w:bookmarkEnd w:id="566"/>
    </w:p>
    <w:p w14:paraId="78605AB4" w14:textId="77777777" w:rsidR="00B44D7B" w:rsidRPr="00F16B9C" w:rsidRDefault="00B44D7B" w:rsidP="00894057">
      <w:pPr>
        <w:pStyle w:val="PargrafodaLista"/>
        <w:numPr>
          <w:ilvl w:val="2"/>
          <w:numId w:val="43"/>
        </w:numPr>
        <w:ind w:left="0" w:firstLine="709"/>
        <w:mirrorIndents/>
        <w:jc w:val="left"/>
        <w:outlineLvl w:val="2"/>
        <w:rPr>
          <w:rFonts w:ascii="Times New Roman" w:hAnsi="Times New Roman" w:cs="Times New Roman"/>
          <w:sz w:val="24"/>
          <w:szCs w:val="24"/>
        </w:rPr>
      </w:pPr>
      <w:bookmarkStart w:id="567" w:name="_Toc120825356"/>
      <w:r w:rsidRPr="00F16B9C">
        <w:rPr>
          <w:rFonts w:ascii="Times New Roman" w:hAnsi="Times New Roman" w:cs="Times New Roman"/>
          <w:sz w:val="24"/>
          <w:szCs w:val="24"/>
        </w:rPr>
        <w:t>Registrar Solicitação de Serviço</w:t>
      </w:r>
      <w:bookmarkEnd w:id="567"/>
    </w:p>
    <w:p w14:paraId="2384A9CC" w14:textId="77777777" w:rsidR="00B44D7B" w:rsidRPr="00F16B9C" w:rsidRDefault="00B44D7B" w:rsidP="00C421AA">
      <w:pPr>
        <w:keepNext/>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Diagrama de Atividades exibindo as ações necessárias para executar o caso de uso Registrar Solicitação de Serviço (UC006) já descrito. Após o preenchimento dos dados a ação pode ser aceita ou recusada devida a falta de dados mínimos necessários para a identificação da solicitação.</w:t>
      </w:r>
    </w:p>
    <w:p w14:paraId="3372BB12"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5DE68DF1" wp14:editId="70E048AA">
            <wp:extent cx="3656298" cy="5712401"/>
            <wp:effectExtent l="0" t="0" r="1905" b="3175"/>
            <wp:docPr id="70" name="Imagem 7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Diagrama&#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3667580" cy="5730027"/>
                    </a:xfrm>
                    <a:prstGeom prst="rect">
                      <a:avLst/>
                    </a:prstGeom>
                  </pic:spPr>
                </pic:pic>
              </a:graphicData>
            </a:graphic>
          </wp:inline>
        </w:drawing>
      </w:r>
    </w:p>
    <w:p w14:paraId="537F71B6" w14:textId="77777777" w:rsidR="00B44D7B" w:rsidRPr="00F16B9C" w:rsidRDefault="00B44D7B" w:rsidP="00F16B9C">
      <w:pPr>
        <w:pStyle w:val="Legenda"/>
        <w:spacing w:after="0" w:line="360" w:lineRule="auto"/>
        <w:contextualSpacing/>
        <w:mirrorIndents/>
        <w:rPr>
          <w:rFonts w:ascii="Times New Roman" w:hAnsi="Times New Roman" w:cs="Times New Roman"/>
          <w:sz w:val="24"/>
          <w:szCs w:val="24"/>
        </w:rPr>
      </w:pPr>
      <w:bookmarkStart w:id="568" w:name="_Toc120825514"/>
      <w:r w:rsidRPr="00C421AA">
        <w:rPr>
          <w:rFonts w:ascii="Times New Roman" w:hAnsi="Times New Roman" w:cs="Times New Roman"/>
          <w:sz w:val="20"/>
          <w:szCs w:val="20"/>
        </w:rPr>
        <w:t xml:space="preserve">Diagrama de Atividades </w:t>
      </w:r>
      <w:r w:rsidRPr="00C421AA">
        <w:rPr>
          <w:rFonts w:ascii="Times New Roman" w:hAnsi="Times New Roman" w:cs="Times New Roman"/>
          <w:sz w:val="20"/>
          <w:szCs w:val="20"/>
        </w:rPr>
        <w:fldChar w:fldCharType="begin"/>
      </w:r>
      <w:r w:rsidRPr="00C421AA">
        <w:rPr>
          <w:rFonts w:ascii="Times New Roman" w:hAnsi="Times New Roman" w:cs="Times New Roman"/>
          <w:sz w:val="20"/>
          <w:szCs w:val="20"/>
        </w:rPr>
        <w:instrText xml:space="preserve"> SEQ Diagrama_de_Atividades \* ARABIC </w:instrText>
      </w:r>
      <w:r w:rsidRPr="00C421AA">
        <w:rPr>
          <w:rFonts w:ascii="Times New Roman" w:hAnsi="Times New Roman" w:cs="Times New Roman"/>
          <w:sz w:val="20"/>
          <w:szCs w:val="20"/>
        </w:rPr>
        <w:fldChar w:fldCharType="separate"/>
      </w:r>
      <w:r w:rsidRPr="00C421AA">
        <w:rPr>
          <w:rFonts w:ascii="Times New Roman" w:hAnsi="Times New Roman" w:cs="Times New Roman"/>
          <w:noProof/>
          <w:sz w:val="20"/>
          <w:szCs w:val="20"/>
        </w:rPr>
        <w:t>6</w:t>
      </w:r>
      <w:r w:rsidRPr="00C421AA">
        <w:rPr>
          <w:rFonts w:ascii="Times New Roman" w:hAnsi="Times New Roman" w:cs="Times New Roman"/>
          <w:noProof/>
          <w:sz w:val="20"/>
          <w:szCs w:val="20"/>
        </w:rPr>
        <w:fldChar w:fldCharType="end"/>
      </w:r>
      <w:r w:rsidRPr="00C421AA">
        <w:rPr>
          <w:rFonts w:ascii="Times New Roman" w:hAnsi="Times New Roman" w:cs="Times New Roman"/>
          <w:sz w:val="20"/>
          <w:szCs w:val="20"/>
        </w:rPr>
        <w:t xml:space="preserve"> Registrar Solicitações de Serviço</w:t>
      </w:r>
      <w:bookmarkEnd w:id="568"/>
      <w:r w:rsidRPr="00F16B9C">
        <w:rPr>
          <w:rFonts w:ascii="Times New Roman" w:hAnsi="Times New Roman" w:cs="Times New Roman"/>
          <w:sz w:val="24"/>
          <w:szCs w:val="24"/>
        </w:rPr>
        <w:br w:type="page"/>
      </w:r>
    </w:p>
    <w:p w14:paraId="5B3A3A98" w14:textId="77777777" w:rsidR="00B44D7B" w:rsidRPr="00F16B9C" w:rsidRDefault="00B44D7B" w:rsidP="00894057">
      <w:pPr>
        <w:pStyle w:val="PargrafodaLista"/>
        <w:numPr>
          <w:ilvl w:val="2"/>
          <w:numId w:val="43"/>
        </w:numPr>
        <w:ind w:left="0" w:firstLine="709"/>
        <w:mirrorIndents/>
        <w:jc w:val="left"/>
        <w:outlineLvl w:val="2"/>
        <w:rPr>
          <w:rFonts w:ascii="Times New Roman" w:hAnsi="Times New Roman" w:cs="Times New Roman"/>
          <w:sz w:val="24"/>
          <w:szCs w:val="24"/>
        </w:rPr>
      </w:pPr>
      <w:bookmarkStart w:id="569" w:name="_Toc120825357"/>
      <w:r w:rsidRPr="00F16B9C">
        <w:rPr>
          <w:rFonts w:ascii="Times New Roman" w:hAnsi="Times New Roman" w:cs="Times New Roman"/>
          <w:sz w:val="24"/>
          <w:szCs w:val="24"/>
        </w:rPr>
        <w:lastRenderedPageBreak/>
        <w:t>Aceitar ou Recusar Solicitação de Serviço</w:t>
      </w:r>
      <w:bookmarkEnd w:id="569"/>
    </w:p>
    <w:p w14:paraId="63E6AD23" w14:textId="77777777" w:rsidR="00B44D7B" w:rsidRPr="00F16B9C" w:rsidRDefault="00B44D7B" w:rsidP="00C421AA">
      <w:pPr>
        <w:keepNext/>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Diagrama de Atividades exibindo as ações necessárias para executar o caso de uso Aceitar Solicitação de Serviço (UC007) já descrito.</w:t>
      </w:r>
    </w:p>
    <w:p w14:paraId="238D0257"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67509419" wp14:editId="194E641E">
            <wp:extent cx="4769485" cy="6290446"/>
            <wp:effectExtent l="0" t="0" r="0" b="0"/>
            <wp:docPr id="71" name="Imagem 7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Diagrama&#10;&#10;Descrição gerad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4787643" cy="6314395"/>
                    </a:xfrm>
                    <a:prstGeom prst="rect">
                      <a:avLst/>
                    </a:prstGeom>
                  </pic:spPr>
                </pic:pic>
              </a:graphicData>
            </a:graphic>
          </wp:inline>
        </w:drawing>
      </w:r>
    </w:p>
    <w:p w14:paraId="739F8949" w14:textId="77777777" w:rsidR="00B44D7B" w:rsidRPr="00F16B9C" w:rsidRDefault="00B44D7B" w:rsidP="00F16B9C">
      <w:pPr>
        <w:pStyle w:val="Legenda"/>
        <w:spacing w:after="0" w:line="360" w:lineRule="auto"/>
        <w:contextualSpacing/>
        <w:mirrorIndents/>
        <w:rPr>
          <w:rFonts w:ascii="Times New Roman" w:hAnsi="Times New Roman" w:cs="Times New Roman"/>
          <w:sz w:val="24"/>
          <w:szCs w:val="24"/>
        </w:rPr>
      </w:pPr>
      <w:bookmarkStart w:id="570" w:name="_Toc120825515"/>
      <w:r w:rsidRPr="00C421AA">
        <w:rPr>
          <w:rFonts w:ascii="Times New Roman" w:hAnsi="Times New Roman" w:cs="Times New Roman"/>
          <w:sz w:val="20"/>
          <w:szCs w:val="20"/>
        </w:rPr>
        <w:t xml:space="preserve">Diagrama de Atividades </w:t>
      </w:r>
      <w:r w:rsidRPr="00C421AA">
        <w:rPr>
          <w:rFonts w:ascii="Times New Roman" w:hAnsi="Times New Roman" w:cs="Times New Roman"/>
          <w:sz w:val="20"/>
          <w:szCs w:val="20"/>
        </w:rPr>
        <w:fldChar w:fldCharType="begin"/>
      </w:r>
      <w:r w:rsidRPr="00C421AA">
        <w:rPr>
          <w:rFonts w:ascii="Times New Roman" w:hAnsi="Times New Roman" w:cs="Times New Roman"/>
          <w:sz w:val="20"/>
          <w:szCs w:val="20"/>
        </w:rPr>
        <w:instrText xml:space="preserve"> SEQ Diagrama_de_Atividades \* ARABIC </w:instrText>
      </w:r>
      <w:r w:rsidRPr="00C421AA">
        <w:rPr>
          <w:rFonts w:ascii="Times New Roman" w:hAnsi="Times New Roman" w:cs="Times New Roman"/>
          <w:sz w:val="20"/>
          <w:szCs w:val="20"/>
        </w:rPr>
        <w:fldChar w:fldCharType="separate"/>
      </w:r>
      <w:r w:rsidRPr="00C421AA">
        <w:rPr>
          <w:rFonts w:ascii="Times New Roman" w:hAnsi="Times New Roman" w:cs="Times New Roman"/>
          <w:noProof/>
          <w:sz w:val="20"/>
          <w:szCs w:val="20"/>
        </w:rPr>
        <w:t>7</w:t>
      </w:r>
      <w:r w:rsidRPr="00C421AA">
        <w:rPr>
          <w:rFonts w:ascii="Times New Roman" w:hAnsi="Times New Roman" w:cs="Times New Roman"/>
          <w:noProof/>
          <w:sz w:val="20"/>
          <w:szCs w:val="20"/>
        </w:rPr>
        <w:fldChar w:fldCharType="end"/>
      </w:r>
      <w:r w:rsidRPr="00C421AA">
        <w:rPr>
          <w:rFonts w:ascii="Times New Roman" w:hAnsi="Times New Roman" w:cs="Times New Roman"/>
          <w:sz w:val="20"/>
          <w:szCs w:val="20"/>
        </w:rPr>
        <w:t xml:space="preserve"> Aceitar Solicitação de Serviço</w:t>
      </w:r>
      <w:bookmarkEnd w:id="570"/>
      <w:r w:rsidRPr="00F16B9C">
        <w:rPr>
          <w:rFonts w:ascii="Times New Roman" w:hAnsi="Times New Roman" w:cs="Times New Roman"/>
          <w:sz w:val="24"/>
          <w:szCs w:val="24"/>
        </w:rPr>
        <w:br w:type="page"/>
      </w:r>
    </w:p>
    <w:p w14:paraId="4A62B2E0" w14:textId="77777777" w:rsidR="00B44D7B" w:rsidRPr="00F16B9C" w:rsidRDefault="00B44D7B" w:rsidP="00894057">
      <w:pPr>
        <w:pStyle w:val="PargrafodaLista"/>
        <w:numPr>
          <w:ilvl w:val="2"/>
          <w:numId w:val="43"/>
        </w:numPr>
        <w:ind w:left="0" w:firstLine="709"/>
        <w:mirrorIndents/>
        <w:jc w:val="left"/>
        <w:outlineLvl w:val="2"/>
        <w:rPr>
          <w:rFonts w:ascii="Times New Roman" w:hAnsi="Times New Roman" w:cs="Times New Roman"/>
          <w:sz w:val="24"/>
          <w:szCs w:val="24"/>
        </w:rPr>
      </w:pPr>
      <w:bookmarkStart w:id="571" w:name="_Toc120825358"/>
      <w:r w:rsidRPr="00F16B9C">
        <w:rPr>
          <w:rFonts w:ascii="Times New Roman" w:hAnsi="Times New Roman" w:cs="Times New Roman"/>
          <w:sz w:val="24"/>
          <w:szCs w:val="24"/>
        </w:rPr>
        <w:lastRenderedPageBreak/>
        <w:t>Excluir Solicitação de Serviço</w:t>
      </w:r>
      <w:bookmarkEnd w:id="571"/>
    </w:p>
    <w:p w14:paraId="477510DE" w14:textId="77777777" w:rsidR="00B44D7B" w:rsidRPr="00F16B9C" w:rsidRDefault="00B44D7B" w:rsidP="00C421AA">
      <w:pPr>
        <w:keepNext/>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Diagrama de Atividades exibindo as ações necessárias para executar o caso de uso Excluir Solicitação de Serviços (UC008) já descrito. Observamos que no processo de exclusão o CSID indaga o usuário sobre o atendimento da solicitação, e faz a baixa nos equipamentos caso tenha obtido sucesso como resposta, ou devolve-os para o estoque caso contrário.</w:t>
      </w:r>
    </w:p>
    <w:p w14:paraId="7114F827"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6F638EFD" wp14:editId="597173AC">
            <wp:extent cx="4677300" cy="6133977"/>
            <wp:effectExtent l="0" t="0" r="9525" b="635"/>
            <wp:docPr id="72" name="Imagem 7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Diagrama&#10;&#10;Descrição gerad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4677300" cy="6133977"/>
                    </a:xfrm>
                    <a:prstGeom prst="rect">
                      <a:avLst/>
                    </a:prstGeom>
                  </pic:spPr>
                </pic:pic>
              </a:graphicData>
            </a:graphic>
          </wp:inline>
        </w:drawing>
      </w:r>
    </w:p>
    <w:p w14:paraId="4C80D266" w14:textId="77777777" w:rsidR="00B44D7B" w:rsidRPr="00F16B9C" w:rsidRDefault="00B44D7B" w:rsidP="00F16B9C">
      <w:pPr>
        <w:pStyle w:val="Legenda"/>
        <w:spacing w:after="0" w:line="360" w:lineRule="auto"/>
        <w:contextualSpacing/>
        <w:mirrorIndents/>
        <w:rPr>
          <w:rFonts w:ascii="Times New Roman" w:hAnsi="Times New Roman" w:cs="Times New Roman"/>
          <w:sz w:val="24"/>
          <w:szCs w:val="24"/>
        </w:rPr>
      </w:pPr>
      <w:bookmarkStart w:id="572" w:name="_Toc120825516"/>
      <w:r w:rsidRPr="00C421AA">
        <w:rPr>
          <w:rFonts w:ascii="Times New Roman" w:hAnsi="Times New Roman" w:cs="Times New Roman"/>
          <w:sz w:val="20"/>
          <w:szCs w:val="20"/>
        </w:rPr>
        <w:t xml:space="preserve">Diagrama de Atividades </w:t>
      </w:r>
      <w:r w:rsidRPr="00C421AA">
        <w:rPr>
          <w:rFonts w:ascii="Times New Roman" w:hAnsi="Times New Roman" w:cs="Times New Roman"/>
          <w:sz w:val="20"/>
          <w:szCs w:val="20"/>
        </w:rPr>
        <w:fldChar w:fldCharType="begin"/>
      </w:r>
      <w:r w:rsidRPr="00C421AA">
        <w:rPr>
          <w:rFonts w:ascii="Times New Roman" w:hAnsi="Times New Roman" w:cs="Times New Roman"/>
          <w:sz w:val="20"/>
          <w:szCs w:val="20"/>
        </w:rPr>
        <w:instrText xml:space="preserve"> SEQ Diagrama_de_Atividades \* ARABIC </w:instrText>
      </w:r>
      <w:r w:rsidRPr="00C421AA">
        <w:rPr>
          <w:rFonts w:ascii="Times New Roman" w:hAnsi="Times New Roman" w:cs="Times New Roman"/>
          <w:sz w:val="20"/>
          <w:szCs w:val="20"/>
        </w:rPr>
        <w:fldChar w:fldCharType="separate"/>
      </w:r>
      <w:r w:rsidRPr="00C421AA">
        <w:rPr>
          <w:rFonts w:ascii="Times New Roman" w:hAnsi="Times New Roman" w:cs="Times New Roman"/>
          <w:noProof/>
          <w:sz w:val="20"/>
          <w:szCs w:val="20"/>
        </w:rPr>
        <w:t>8</w:t>
      </w:r>
      <w:r w:rsidRPr="00C421AA">
        <w:rPr>
          <w:rFonts w:ascii="Times New Roman" w:hAnsi="Times New Roman" w:cs="Times New Roman"/>
          <w:noProof/>
          <w:sz w:val="20"/>
          <w:szCs w:val="20"/>
        </w:rPr>
        <w:fldChar w:fldCharType="end"/>
      </w:r>
      <w:r w:rsidRPr="00C421AA">
        <w:rPr>
          <w:rFonts w:ascii="Times New Roman" w:hAnsi="Times New Roman" w:cs="Times New Roman"/>
          <w:sz w:val="20"/>
          <w:szCs w:val="20"/>
        </w:rPr>
        <w:t xml:space="preserve"> Excluir Solicitação de Serviço</w:t>
      </w:r>
      <w:bookmarkEnd w:id="572"/>
      <w:r w:rsidRPr="00F16B9C">
        <w:rPr>
          <w:rFonts w:ascii="Times New Roman" w:hAnsi="Times New Roman" w:cs="Times New Roman"/>
          <w:sz w:val="24"/>
          <w:szCs w:val="24"/>
        </w:rPr>
        <w:br w:type="page"/>
      </w:r>
    </w:p>
    <w:p w14:paraId="051471FE" w14:textId="77777777" w:rsidR="00B44D7B" w:rsidRPr="00F16B9C" w:rsidRDefault="00B44D7B" w:rsidP="00894057">
      <w:pPr>
        <w:pStyle w:val="PargrafodaLista"/>
        <w:numPr>
          <w:ilvl w:val="1"/>
          <w:numId w:val="43"/>
        </w:numPr>
        <w:ind w:left="0" w:firstLine="709"/>
        <w:mirrorIndents/>
        <w:jc w:val="left"/>
        <w:outlineLvl w:val="1"/>
        <w:rPr>
          <w:rFonts w:ascii="Times New Roman" w:hAnsi="Times New Roman" w:cs="Times New Roman"/>
          <w:sz w:val="24"/>
          <w:szCs w:val="24"/>
        </w:rPr>
      </w:pPr>
      <w:bookmarkStart w:id="573" w:name="_Toc120825359"/>
      <w:r w:rsidRPr="00F16B9C">
        <w:rPr>
          <w:rFonts w:ascii="Times New Roman" w:hAnsi="Times New Roman" w:cs="Times New Roman"/>
          <w:sz w:val="24"/>
          <w:szCs w:val="24"/>
        </w:rPr>
        <w:lastRenderedPageBreak/>
        <w:t>Diagramas de Atividades do módulo de Consulta</w:t>
      </w:r>
      <w:bookmarkEnd w:id="573"/>
    </w:p>
    <w:p w14:paraId="7C65D611" w14:textId="77777777" w:rsidR="00B44D7B" w:rsidRPr="00F16B9C" w:rsidRDefault="00B44D7B" w:rsidP="00894057">
      <w:pPr>
        <w:pStyle w:val="PargrafodaLista"/>
        <w:numPr>
          <w:ilvl w:val="2"/>
          <w:numId w:val="43"/>
        </w:numPr>
        <w:ind w:left="0" w:firstLine="709"/>
        <w:mirrorIndents/>
        <w:jc w:val="left"/>
        <w:outlineLvl w:val="2"/>
        <w:rPr>
          <w:rFonts w:ascii="Times New Roman" w:hAnsi="Times New Roman" w:cs="Times New Roman"/>
          <w:sz w:val="24"/>
          <w:szCs w:val="24"/>
        </w:rPr>
      </w:pPr>
      <w:bookmarkStart w:id="574" w:name="_Toc120825360"/>
      <w:r w:rsidRPr="00F16B9C">
        <w:rPr>
          <w:rFonts w:ascii="Times New Roman" w:hAnsi="Times New Roman" w:cs="Times New Roman"/>
          <w:sz w:val="24"/>
          <w:szCs w:val="24"/>
        </w:rPr>
        <w:t>Exibir Todas as Solicitações</w:t>
      </w:r>
      <w:bookmarkEnd w:id="574"/>
    </w:p>
    <w:p w14:paraId="69D23E3D" w14:textId="77777777" w:rsidR="00B44D7B" w:rsidRPr="00F16B9C" w:rsidRDefault="00B44D7B" w:rsidP="00C421AA">
      <w:pPr>
        <w:keepNext/>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Diagrama de Atividades exibindo as ações necessárias para executar o caso de uso Exibir Todas as Solicitações (UC009) já descrito.</w:t>
      </w:r>
    </w:p>
    <w:p w14:paraId="41AA91F0"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706F7FBF" wp14:editId="0084C2AB">
            <wp:extent cx="4540250" cy="6983301"/>
            <wp:effectExtent l="0" t="0" r="0" b="8255"/>
            <wp:docPr id="73" name="Imagem 7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Diagrama&#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4555545" cy="7006826"/>
                    </a:xfrm>
                    <a:prstGeom prst="rect">
                      <a:avLst/>
                    </a:prstGeom>
                  </pic:spPr>
                </pic:pic>
              </a:graphicData>
            </a:graphic>
          </wp:inline>
        </w:drawing>
      </w:r>
    </w:p>
    <w:p w14:paraId="47AD6D9E" w14:textId="77777777" w:rsidR="00B44D7B" w:rsidRPr="00F16B9C" w:rsidRDefault="00B44D7B" w:rsidP="00F16B9C">
      <w:pPr>
        <w:pStyle w:val="Legenda"/>
        <w:spacing w:after="0" w:line="360" w:lineRule="auto"/>
        <w:contextualSpacing/>
        <w:mirrorIndents/>
        <w:rPr>
          <w:rFonts w:ascii="Times New Roman" w:hAnsi="Times New Roman" w:cs="Times New Roman"/>
          <w:sz w:val="24"/>
          <w:szCs w:val="24"/>
        </w:rPr>
      </w:pPr>
      <w:bookmarkStart w:id="575" w:name="_Toc120825517"/>
      <w:r w:rsidRPr="00C421AA">
        <w:rPr>
          <w:rFonts w:ascii="Times New Roman" w:hAnsi="Times New Roman" w:cs="Times New Roman"/>
          <w:sz w:val="20"/>
          <w:szCs w:val="20"/>
        </w:rPr>
        <w:t xml:space="preserve">Diagrama de Atividades </w:t>
      </w:r>
      <w:r w:rsidRPr="00C421AA">
        <w:rPr>
          <w:rFonts w:ascii="Times New Roman" w:hAnsi="Times New Roman" w:cs="Times New Roman"/>
          <w:sz w:val="20"/>
          <w:szCs w:val="20"/>
        </w:rPr>
        <w:fldChar w:fldCharType="begin"/>
      </w:r>
      <w:r w:rsidRPr="00C421AA">
        <w:rPr>
          <w:rFonts w:ascii="Times New Roman" w:hAnsi="Times New Roman" w:cs="Times New Roman"/>
          <w:sz w:val="20"/>
          <w:szCs w:val="20"/>
        </w:rPr>
        <w:instrText xml:space="preserve"> SEQ Diagrama_de_Atividades \* ARABIC </w:instrText>
      </w:r>
      <w:r w:rsidRPr="00C421AA">
        <w:rPr>
          <w:rFonts w:ascii="Times New Roman" w:hAnsi="Times New Roman" w:cs="Times New Roman"/>
          <w:sz w:val="20"/>
          <w:szCs w:val="20"/>
        </w:rPr>
        <w:fldChar w:fldCharType="separate"/>
      </w:r>
      <w:r w:rsidRPr="00C421AA">
        <w:rPr>
          <w:rFonts w:ascii="Times New Roman" w:hAnsi="Times New Roman" w:cs="Times New Roman"/>
          <w:noProof/>
          <w:sz w:val="20"/>
          <w:szCs w:val="20"/>
        </w:rPr>
        <w:t>9</w:t>
      </w:r>
      <w:r w:rsidRPr="00C421AA">
        <w:rPr>
          <w:rFonts w:ascii="Times New Roman" w:hAnsi="Times New Roman" w:cs="Times New Roman"/>
          <w:noProof/>
          <w:sz w:val="20"/>
          <w:szCs w:val="20"/>
        </w:rPr>
        <w:fldChar w:fldCharType="end"/>
      </w:r>
      <w:r w:rsidRPr="00C421AA">
        <w:rPr>
          <w:rFonts w:ascii="Times New Roman" w:hAnsi="Times New Roman" w:cs="Times New Roman"/>
          <w:sz w:val="20"/>
          <w:szCs w:val="20"/>
        </w:rPr>
        <w:t xml:space="preserve"> Exibir Todas as Solicitações</w:t>
      </w:r>
      <w:bookmarkEnd w:id="575"/>
      <w:r w:rsidRPr="00F16B9C">
        <w:rPr>
          <w:rFonts w:ascii="Times New Roman" w:hAnsi="Times New Roman" w:cs="Times New Roman"/>
          <w:sz w:val="24"/>
          <w:szCs w:val="24"/>
        </w:rPr>
        <w:br w:type="page"/>
      </w:r>
    </w:p>
    <w:p w14:paraId="63532089" w14:textId="77777777" w:rsidR="00B44D7B" w:rsidRPr="00F16B9C" w:rsidRDefault="00B44D7B" w:rsidP="00894057">
      <w:pPr>
        <w:pStyle w:val="PargrafodaLista"/>
        <w:numPr>
          <w:ilvl w:val="2"/>
          <w:numId w:val="43"/>
        </w:numPr>
        <w:ind w:left="0" w:firstLine="709"/>
        <w:mirrorIndents/>
        <w:jc w:val="left"/>
        <w:outlineLvl w:val="2"/>
        <w:rPr>
          <w:rFonts w:ascii="Times New Roman" w:hAnsi="Times New Roman" w:cs="Times New Roman"/>
          <w:sz w:val="24"/>
          <w:szCs w:val="24"/>
        </w:rPr>
      </w:pPr>
      <w:bookmarkStart w:id="576" w:name="_Toc120825361"/>
      <w:r w:rsidRPr="00F16B9C">
        <w:rPr>
          <w:rFonts w:ascii="Times New Roman" w:hAnsi="Times New Roman" w:cs="Times New Roman"/>
          <w:sz w:val="24"/>
          <w:szCs w:val="24"/>
        </w:rPr>
        <w:lastRenderedPageBreak/>
        <w:t>Exibir Minhas Solicitações</w:t>
      </w:r>
      <w:bookmarkEnd w:id="576"/>
    </w:p>
    <w:p w14:paraId="07141552" w14:textId="77777777" w:rsidR="00B44D7B" w:rsidRPr="00F16B9C" w:rsidRDefault="00B44D7B" w:rsidP="00C421AA">
      <w:pPr>
        <w:keepNext/>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Diagrama de Atividades exibindo as ações necessárias para executar o caso de uso Exibir Minhas Solicitações (UC010) já descrito.</w:t>
      </w:r>
    </w:p>
    <w:p w14:paraId="28828D55"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002CCC67" wp14:editId="51AA3A53">
            <wp:extent cx="4561840" cy="6637336"/>
            <wp:effectExtent l="0" t="0" r="0" b="0"/>
            <wp:docPr id="74" name="Imagem 7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Diagrama&#10;&#10;Descrição gerad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4570626" cy="6650120"/>
                    </a:xfrm>
                    <a:prstGeom prst="rect">
                      <a:avLst/>
                    </a:prstGeom>
                  </pic:spPr>
                </pic:pic>
              </a:graphicData>
            </a:graphic>
          </wp:inline>
        </w:drawing>
      </w:r>
    </w:p>
    <w:p w14:paraId="3374C59B" w14:textId="77777777" w:rsidR="00B44D7B" w:rsidRPr="00F16B9C" w:rsidRDefault="00B44D7B" w:rsidP="00F16B9C">
      <w:pPr>
        <w:pStyle w:val="Legenda"/>
        <w:spacing w:after="0" w:line="360" w:lineRule="auto"/>
        <w:contextualSpacing/>
        <w:mirrorIndents/>
        <w:rPr>
          <w:rFonts w:ascii="Times New Roman" w:hAnsi="Times New Roman" w:cs="Times New Roman"/>
          <w:sz w:val="24"/>
          <w:szCs w:val="24"/>
        </w:rPr>
      </w:pPr>
      <w:bookmarkStart w:id="577" w:name="_Toc120825518"/>
      <w:r w:rsidRPr="00C421AA">
        <w:rPr>
          <w:rFonts w:ascii="Times New Roman" w:hAnsi="Times New Roman" w:cs="Times New Roman"/>
          <w:sz w:val="20"/>
          <w:szCs w:val="20"/>
        </w:rPr>
        <w:t xml:space="preserve">Diagrama de Atividades </w:t>
      </w:r>
      <w:r w:rsidRPr="00C421AA">
        <w:rPr>
          <w:rFonts w:ascii="Times New Roman" w:hAnsi="Times New Roman" w:cs="Times New Roman"/>
          <w:sz w:val="20"/>
          <w:szCs w:val="20"/>
        </w:rPr>
        <w:fldChar w:fldCharType="begin"/>
      </w:r>
      <w:r w:rsidRPr="00C421AA">
        <w:rPr>
          <w:rFonts w:ascii="Times New Roman" w:hAnsi="Times New Roman" w:cs="Times New Roman"/>
          <w:sz w:val="20"/>
          <w:szCs w:val="20"/>
        </w:rPr>
        <w:instrText xml:space="preserve"> SEQ Diagrama_de_Atividades \* ARABIC </w:instrText>
      </w:r>
      <w:r w:rsidRPr="00C421AA">
        <w:rPr>
          <w:rFonts w:ascii="Times New Roman" w:hAnsi="Times New Roman" w:cs="Times New Roman"/>
          <w:sz w:val="20"/>
          <w:szCs w:val="20"/>
        </w:rPr>
        <w:fldChar w:fldCharType="separate"/>
      </w:r>
      <w:r w:rsidRPr="00C421AA">
        <w:rPr>
          <w:rFonts w:ascii="Times New Roman" w:hAnsi="Times New Roman" w:cs="Times New Roman"/>
          <w:noProof/>
          <w:sz w:val="20"/>
          <w:szCs w:val="20"/>
        </w:rPr>
        <w:t>10</w:t>
      </w:r>
      <w:r w:rsidRPr="00C421AA">
        <w:rPr>
          <w:rFonts w:ascii="Times New Roman" w:hAnsi="Times New Roman" w:cs="Times New Roman"/>
          <w:noProof/>
          <w:sz w:val="20"/>
          <w:szCs w:val="20"/>
        </w:rPr>
        <w:fldChar w:fldCharType="end"/>
      </w:r>
      <w:r w:rsidRPr="00C421AA">
        <w:rPr>
          <w:rFonts w:ascii="Times New Roman" w:hAnsi="Times New Roman" w:cs="Times New Roman"/>
          <w:sz w:val="20"/>
          <w:szCs w:val="20"/>
        </w:rPr>
        <w:t xml:space="preserve"> Exibir Minhas Solicitações</w:t>
      </w:r>
      <w:bookmarkEnd w:id="577"/>
      <w:r w:rsidRPr="00F16B9C">
        <w:rPr>
          <w:rFonts w:ascii="Times New Roman" w:hAnsi="Times New Roman" w:cs="Times New Roman"/>
          <w:sz w:val="24"/>
          <w:szCs w:val="24"/>
        </w:rPr>
        <w:br w:type="page"/>
      </w:r>
    </w:p>
    <w:p w14:paraId="21CD88FA" w14:textId="77777777" w:rsidR="00B44D7B" w:rsidRPr="00F16B9C" w:rsidRDefault="00B44D7B" w:rsidP="00894057">
      <w:pPr>
        <w:pStyle w:val="PargrafodaLista"/>
        <w:numPr>
          <w:ilvl w:val="2"/>
          <w:numId w:val="43"/>
        </w:numPr>
        <w:ind w:left="0" w:firstLine="709"/>
        <w:mirrorIndents/>
        <w:jc w:val="left"/>
        <w:outlineLvl w:val="2"/>
        <w:rPr>
          <w:rFonts w:ascii="Times New Roman" w:hAnsi="Times New Roman" w:cs="Times New Roman"/>
          <w:sz w:val="24"/>
          <w:szCs w:val="24"/>
        </w:rPr>
      </w:pPr>
      <w:bookmarkStart w:id="578" w:name="_Toc120825362"/>
      <w:r w:rsidRPr="00F16B9C">
        <w:rPr>
          <w:rFonts w:ascii="Times New Roman" w:hAnsi="Times New Roman" w:cs="Times New Roman"/>
          <w:sz w:val="24"/>
          <w:szCs w:val="24"/>
        </w:rPr>
        <w:lastRenderedPageBreak/>
        <w:t>Exibir Meus Serviços</w:t>
      </w:r>
      <w:bookmarkEnd w:id="578"/>
    </w:p>
    <w:p w14:paraId="650CA51A" w14:textId="77777777" w:rsidR="00B44D7B" w:rsidRPr="00F16B9C" w:rsidRDefault="00B44D7B" w:rsidP="00C421AA">
      <w:pPr>
        <w:keepNext/>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Diagrama de Atividades exibindo as ações necessárias para executar o caso de uso Exibir Meus Serviços (UC011) já descrito.</w:t>
      </w:r>
    </w:p>
    <w:p w14:paraId="3126BED2"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0A8C5C41" wp14:editId="4E846F45">
            <wp:extent cx="4989075" cy="6141493"/>
            <wp:effectExtent l="0" t="0" r="2540" b="0"/>
            <wp:docPr id="75" name="Imagem 7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Diagrama&#10;&#10;Descrição gerad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5018675" cy="6177930"/>
                    </a:xfrm>
                    <a:prstGeom prst="rect">
                      <a:avLst/>
                    </a:prstGeom>
                  </pic:spPr>
                </pic:pic>
              </a:graphicData>
            </a:graphic>
          </wp:inline>
        </w:drawing>
      </w:r>
    </w:p>
    <w:p w14:paraId="3673591A" w14:textId="77777777" w:rsidR="00B44D7B" w:rsidRPr="00F16B9C" w:rsidRDefault="00B44D7B" w:rsidP="00F16B9C">
      <w:pPr>
        <w:pStyle w:val="Legenda"/>
        <w:spacing w:after="0" w:line="360" w:lineRule="auto"/>
        <w:contextualSpacing/>
        <w:mirrorIndents/>
        <w:rPr>
          <w:rFonts w:ascii="Times New Roman" w:hAnsi="Times New Roman" w:cs="Times New Roman"/>
          <w:sz w:val="24"/>
          <w:szCs w:val="24"/>
        </w:rPr>
      </w:pPr>
      <w:bookmarkStart w:id="579" w:name="_Toc120825519"/>
      <w:r w:rsidRPr="00C421AA">
        <w:rPr>
          <w:rFonts w:ascii="Times New Roman" w:hAnsi="Times New Roman" w:cs="Times New Roman"/>
          <w:sz w:val="20"/>
          <w:szCs w:val="20"/>
        </w:rPr>
        <w:t xml:space="preserve">Diagrama de Atividades </w:t>
      </w:r>
      <w:r w:rsidRPr="00C421AA">
        <w:rPr>
          <w:rFonts w:ascii="Times New Roman" w:hAnsi="Times New Roman" w:cs="Times New Roman"/>
          <w:sz w:val="20"/>
          <w:szCs w:val="20"/>
        </w:rPr>
        <w:fldChar w:fldCharType="begin"/>
      </w:r>
      <w:r w:rsidRPr="00C421AA">
        <w:rPr>
          <w:rFonts w:ascii="Times New Roman" w:hAnsi="Times New Roman" w:cs="Times New Roman"/>
          <w:sz w:val="20"/>
          <w:szCs w:val="20"/>
        </w:rPr>
        <w:instrText xml:space="preserve"> SEQ Diagrama_de_Atividades \* ARABIC </w:instrText>
      </w:r>
      <w:r w:rsidRPr="00C421AA">
        <w:rPr>
          <w:rFonts w:ascii="Times New Roman" w:hAnsi="Times New Roman" w:cs="Times New Roman"/>
          <w:sz w:val="20"/>
          <w:szCs w:val="20"/>
        </w:rPr>
        <w:fldChar w:fldCharType="separate"/>
      </w:r>
      <w:r w:rsidRPr="00C421AA">
        <w:rPr>
          <w:rFonts w:ascii="Times New Roman" w:hAnsi="Times New Roman" w:cs="Times New Roman"/>
          <w:noProof/>
          <w:sz w:val="20"/>
          <w:szCs w:val="20"/>
        </w:rPr>
        <w:t>11</w:t>
      </w:r>
      <w:r w:rsidRPr="00C421AA">
        <w:rPr>
          <w:rFonts w:ascii="Times New Roman" w:hAnsi="Times New Roman" w:cs="Times New Roman"/>
          <w:noProof/>
          <w:sz w:val="20"/>
          <w:szCs w:val="20"/>
        </w:rPr>
        <w:fldChar w:fldCharType="end"/>
      </w:r>
      <w:r w:rsidRPr="00C421AA">
        <w:rPr>
          <w:rFonts w:ascii="Times New Roman" w:hAnsi="Times New Roman" w:cs="Times New Roman"/>
          <w:sz w:val="20"/>
          <w:szCs w:val="20"/>
        </w:rPr>
        <w:t xml:space="preserve"> Meus Serviços</w:t>
      </w:r>
      <w:bookmarkEnd w:id="579"/>
      <w:r w:rsidRPr="00F16B9C">
        <w:rPr>
          <w:rFonts w:ascii="Times New Roman" w:hAnsi="Times New Roman" w:cs="Times New Roman"/>
          <w:sz w:val="24"/>
          <w:szCs w:val="24"/>
        </w:rPr>
        <w:br w:type="page"/>
      </w:r>
    </w:p>
    <w:p w14:paraId="022E19FC" w14:textId="77777777" w:rsidR="00B44D7B" w:rsidRPr="00F16B9C" w:rsidRDefault="00B44D7B" w:rsidP="00894057">
      <w:pPr>
        <w:pStyle w:val="PargrafodaLista"/>
        <w:numPr>
          <w:ilvl w:val="1"/>
          <w:numId w:val="43"/>
        </w:numPr>
        <w:ind w:left="0" w:firstLine="709"/>
        <w:mirrorIndents/>
        <w:jc w:val="left"/>
        <w:outlineLvl w:val="1"/>
        <w:rPr>
          <w:rFonts w:ascii="Times New Roman" w:hAnsi="Times New Roman" w:cs="Times New Roman"/>
          <w:sz w:val="24"/>
          <w:szCs w:val="24"/>
        </w:rPr>
      </w:pPr>
      <w:bookmarkStart w:id="580" w:name="_Toc120825363"/>
      <w:r w:rsidRPr="00F16B9C">
        <w:rPr>
          <w:rFonts w:ascii="Times New Roman" w:hAnsi="Times New Roman" w:cs="Times New Roman"/>
          <w:sz w:val="24"/>
          <w:szCs w:val="24"/>
        </w:rPr>
        <w:lastRenderedPageBreak/>
        <w:t>Diagramas de Estados do módulo de Solicitação</w:t>
      </w:r>
      <w:bookmarkEnd w:id="580"/>
    </w:p>
    <w:p w14:paraId="3DA77C5D" w14:textId="77777777" w:rsidR="00B44D7B" w:rsidRPr="00F16B9C" w:rsidRDefault="00B44D7B" w:rsidP="00894057">
      <w:pPr>
        <w:pStyle w:val="PargrafodaLista"/>
        <w:numPr>
          <w:ilvl w:val="2"/>
          <w:numId w:val="43"/>
        </w:numPr>
        <w:ind w:left="0" w:firstLine="709"/>
        <w:mirrorIndents/>
        <w:jc w:val="left"/>
        <w:outlineLvl w:val="2"/>
        <w:rPr>
          <w:rFonts w:ascii="Times New Roman" w:hAnsi="Times New Roman" w:cs="Times New Roman"/>
          <w:sz w:val="24"/>
          <w:szCs w:val="24"/>
        </w:rPr>
      </w:pPr>
      <w:bookmarkStart w:id="581" w:name="_Toc120825364"/>
      <w:r w:rsidRPr="00F16B9C">
        <w:rPr>
          <w:rFonts w:ascii="Times New Roman" w:hAnsi="Times New Roman" w:cs="Times New Roman"/>
          <w:sz w:val="24"/>
          <w:szCs w:val="24"/>
        </w:rPr>
        <w:t>Registrar Solicitação de Serviço</w:t>
      </w:r>
      <w:bookmarkEnd w:id="581"/>
    </w:p>
    <w:p w14:paraId="5D5ACEE2" w14:textId="77777777" w:rsidR="00B44D7B" w:rsidRPr="00F16B9C" w:rsidRDefault="00B44D7B" w:rsidP="00C421A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Diagrama de estados exemplificando estados de funcionamento do CSID no caso de Registrar Solicitação de Serviço (UC006).</w:t>
      </w:r>
    </w:p>
    <w:p w14:paraId="7FBF8F70" w14:textId="77777777" w:rsidR="00B44D7B" w:rsidRPr="00F16B9C" w:rsidRDefault="00B44D7B" w:rsidP="00F16B9C">
      <w:pPr>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5567F2A5" wp14:editId="0FD480A2">
            <wp:extent cx="4982899" cy="4426694"/>
            <wp:effectExtent l="0" t="0" r="8255" b="0"/>
            <wp:docPr id="76" name="Imagem 7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Diagrama&#10;&#10;Descrição gerad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4996579" cy="4438847"/>
                    </a:xfrm>
                    <a:prstGeom prst="rect">
                      <a:avLst/>
                    </a:prstGeom>
                  </pic:spPr>
                </pic:pic>
              </a:graphicData>
            </a:graphic>
          </wp:inline>
        </w:drawing>
      </w:r>
    </w:p>
    <w:p w14:paraId="72EEA5A2" w14:textId="77777777" w:rsidR="00B44D7B" w:rsidRPr="00F16B9C" w:rsidRDefault="00B44D7B" w:rsidP="00F16B9C">
      <w:pPr>
        <w:pStyle w:val="Legenda"/>
        <w:spacing w:after="0" w:line="360" w:lineRule="auto"/>
        <w:contextualSpacing/>
        <w:mirrorIndents/>
        <w:rPr>
          <w:rFonts w:ascii="Times New Roman" w:hAnsi="Times New Roman" w:cs="Times New Roman"/>
          <w:sz w:val="24"/>
          <w:szCs w:val="24"/>
        </w:rPr>
      </w:pPr>
      <w:bookmarkStart w:id="582" w:name="_Toc120825520"/>
      <w:r w:rsidRPr="00C421AA">
        <w:rPr>
          <w:rFonts w:ascii="Times New Roman" w:hAnsi="Times New Roman" w:cs="Times New Roman"/>
          <w:sz w:val="20"/>
          <w:szCs w:val="20"/>
        </w:rPr>
        <w:t xml:space="preserve">Diagrama de Estados </w:t>
      </w:r>
      <w:r w:rsidRPr="00C421AA">
        <w:rPr>
          <w:rFonts w:ascii="Times New Roman" w:hAnsi="Times New Roman" w:cs="Times New Roman"/>
          <w:sz w:val="20"/>
          <w:szCs w:val="20"/>
        </w:rPr>
        <w:fldChar w:fldCharType="begin"/>
      </w:r>
      <w:r w:rsidRPr="00C421AA">
        <w:rPr>
          <w:rFonts w:ascii="Times New Roman" w:hAnsi="Times New Roman" w:cs="Times New Roman"/>
          <w:sz w:val="20"/>
          <w:szCs w:val="20"/>
        </w:rPr>
        <w:instrText xml:space="preserve"> SEQ Diagrama_de_Estados \* ARABIC </w:instrText>
      </w:r>
      <w:r w:rsidRPr="00C421AA">
        <w:rPr>
          <w:rFonts w:ascii="Times New Roman" w:hAnsi="Times New Roman" w:cs="Times New Roman"/>
          <w:sz w:val="20"/>
          <w:szCs w:val="20"/>
        </w:rPr>
        <w:fldChar w:fldCharType="separate"/>
      </w:r>
      <w:r w:rsidRPr="00C421AA">
        <w:rPr>
          <w:rFonts w:ascii="Times New Roman" w:hAnsi="Times New Roman" w:cs="Times New Roman"/>
          <w:noProof/>
          <w:sz w:val="20"/>
          <w:szCs w:val="20"/>
        </w:rPr>
        <w:t>1</w:t>
      </w:r>
      <w:r w:rsidRPr="00C421AA">
        <w:rPr>
          <w:rFonts w:ascii="Times New Roman" w:hAnsi="Times New Roman" w:cs="Times New Roman"/>
          <w:noProof/>
          <w:sz w:val="20"/>
          <w:szCs w:val="20"/>
        </w:rPr>
        <w:fldChar w:fldCharType="end"/>
      </w:r>
      <w:r w:rsidRPr="00C421AA">
        <w:rPr>
          <w:rFonts w:ascii="Times New Roman" w:hAnsi="Times New Roman" w:cs="Times New Roman"/>
          <w:sz w:val="20"/>
          <w:szCs w:val="20"/>
        </w:rPr>
        <w:t xml:space="preserve"> Registrar Solicitação de Serviço</w:t>
      </w:r>
      <w:bookmarkEnd w:id="582"/>
      <w:r w:rsidRPr="00F16B9C">
        <w:rPr>
          <w:rFonts w:ascii="Times New Roman" w:hAnsi="Times New Roman" w:cs="Times New Roman"/>
          <w:sz w:val="24"/>
          <w:szCs w:val="24"/>
        </w:rPr>
        <w:br w:type="page"/>
      </w:r>
    </w:p>
    <w:p w14:paraId="4855320F" w14:textId="77777777" w:rsidR="00B44D7B" w:rsidRPr="00F16B9C" w:rsidRDefault="00B44D7B" w:rsidP="00894057">
      <w:pPr>
        <w:pStyle w:val="PargrafodaLista"/>
        <w:numPr>
          <w:ilvl w:val="2"/>
          <w:numId w:val="43"/>
        </w:numPr>
        <w:ind w:left="0" w:firstLine="709"/>
        <w:mirrorIndents/>
        <w:jc w:val="left"/>
        <w:outlineLvl w:val="2"/>
        <w:rPr>
          <w:rFonts w:ascii="Times New Roman" w:hAnsi="Times New Roman" w:cs="Times New Roman"/>
          <w:sz w:val="24"/>
          <w:szCs w:val="24"/>
        </w:rPr>
      </w:pPr>
      <w:bookmarkStart w:id="583" w:name="_Toc120825365"/>
      <w:r w:rsidRPr="00F16B9C">
        <w:rPr>
          <w:rFonts w:ascii="Times New Roman" w:hAnsi="Times New Roman" w:cs="Times New Roman"/>
          <w:sz w:val="24"/>
          <w:szCs w:val="24"/>
        </w:rPr>
        <w:lastRenderedPageBreak/>
        <w:t>Aceitar ou Recusar Solicitação de Serviço</w:t>
      </w:r>
      <w:bookmarkEnd w:id="583"/>
    </w:p>
    <w:p w14:paraId="076E4D2F" w14:textId="33546497" w:rsidR="00B44D7B" w:rsidRPr="00F16B9C" w:rsidRDefault="00C421AA" w:rsidP="00C421AA">
      <w:pPr>
        <w:contextualSpacing/>
        <w:mirrorIndents/>
        <w:jc w:val="left"/>
        <w:rPr>
          <w:rFonts w:ascii="Times New Roman" w:hAnsi="Times New Roman" w:cs="Times New Roman"/>
          <w:sz w:val="24"/>
          <w:szCs w:val="24"/>
        </w:rPr>
      </w:pPr>
      <w:r w:rsidRPr="00F16B9C">
        <w:rPr>
          <w:rFonts w:ascii="Times New Roman" w:hAnsi="Times New Roman" w:cs="Times New Roman"/>
          <w:noProof/>
          <w:sz w:val="24"/>
          <w:szCs w:val="24"/>
        </w:rPr>
        <w:drawing>
          <wp:anchor distT="0" distB="0" distL="114300" distR="114300" simplePos="0" relativeHeight="251681792" behindDoc="0" locked="0" layoutInCell="1" allowOverlap="1" wp14:anchorId="66576E69" wp14:editId="1192A926">
            <wp:simplePos x="0" y="0"/>
            <wp:positionH relativeFrom="column">
              <wp:posOffset>-13335</wp:posOffset>
            </wp:positionH>
            <wp:positionV relativeFrom="paragraph">
              <wp:posOffset>523875</wp:posOffset>
            </wp:positionV>
            <wp:extent cx="5732145" cy="5381625"/>
            <wp:effectExtent l="0" t="0" r="1905" b="9525"/>
            <wp:wrapSquare wrapText="bothSides"/>
            <wp:docPr id="77" name="Imagem 7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Diagrama&#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2145" cy="5381625"/>
                    </a:xfrm>
                    <a:prstGeom prst="rect">
                      <a:avLst/>
                    </a:prstGeom>
                  </pic:spPr>
                </pic:pic>
              </a:graphicData>
            </a:graphic>
          </wp:anchor>
        </w:drawing>
      </w:r>
      <w:r w:rsidR="00B44D7B" w:rsidRPr="00F16B9C">
        <w:rPr>
          <w:rFonts w:ascii="Times New Roman" w:hAnsi="Times New Roman" w:cs="Times New Roman"/>
          <w:sz w:val="24"/>
          <w:szCs w:val="24"/>
        </w:rPr>
        <w:t>Diagrama de estados exemplificando estados de funcionamento do sistema no caso de Aceitar Solicitação de Serviço (UC007).</w:t>
      </w:r>
    </w:p>
    <w:p w14:paraId="2D93AE7C" w14:textId="5F1B3F33" w:rsidR="00B44D7B" w:rsidRPr="00F16B9C" w:rsidRDefault="00B44D7B" w:rsidP="00F16B9C">
      <w:pPr>
        <w:contextualSpacing/>
        <w:mirrorIndents/>
        <w:rPr>
          <w:rFonts w:ascii="Times New Roman" w:hAnsi="Times New Roman" w:cs="Times New Roman"/>
          <w:sz w:val="24"/>
          <w:szCs w:val="24"/>
        </w:rPr>
      </w:pPr>
    </w:p>
    <w:p w14:paraId="15999D8C" w14:textId="77777777" w:rsidR="00B44D7B" w:rsidRPr="00F16B9C" w:rsidRDefault="00B44D7B" w:rsidP="00F16B9C">
      <w:pPr>
        <w:pStyle w:val="Legenda"/>
        <w:spacing w:after="0" w:line="360" w:lineRule="auto"/>
        <w:contextualSpacing/>
        <w:mirrorIndents/>
        <w:rPr>
          <w:rFonts w:ascii="Times New Roman" w:hAnsi="Times New Roman" w:cs="Times New Roman"/>
          <w:sz w:val="24"/>
          <w:szCs w:val="24"/>
        </w:rPr>
      </w:pPr>
      <w:bookmarkStart w:id="584" w:name="_Toc120825521"/>
      <w:r w:rsidRPr="00C421AA">
        <w:rPr>
          <w:rFonts w:ascii="Times New Roman" w:hAnsi="Times New Roman" w:cs="Times New Roman"/>
          <w:sz w:val="20"/>
          <w:szCs w:val="20"/>
        </w:rPr>
        <w:t xml:space="preserve">Diagrama de Estados </w:t>
      </w:r>
      <w:r w:rsidRPr="00C421AA">
        <w:rPr>
          <w:rFonts w:ascii="Times New Roman" w:hAnsi="Times New Roman" w:cs="Times New Roman"/>
          <w:sz w:val="20"/>
          <w:szCs w:val="20"/>
        </w:rPr>
        <w:fldChar w:fldCharType="begin"/>
      </w:r>
      <w:r w:rsidRPr="00C421AA">
        <w:rPr>
          <w:rFonts w:ascii="Times New Roman" w:hAnsi="Times New Roman" w:cs="Times New Roman"/>
          <w:sz w:val="20"/>
          <w:szCs w:val="20"/>
        </w:rPr>
        <w:instrText xml:space="preserve"> SEQ Diagrama_de_Estados \* ARABIC </w:instrText>
      </w:r>
      <w:r w:rsidRPr="00C421AA">
        <w:rPr>
          <w:rFonts w:ascii="Times New Roman" w:hAnsi="Times New Roman" w:cs="Times New Roman"/>
          <w:sz w:val="20"/>
          <w:szCs w:val="20"/>
        </w:rPr>
        <w:fldChar w:fldCharType="separate"/>
      </w:r>
      <w:r w:rsidRPr="00C421AA">
        <w:rPr>
          <w:rFonts w:ascii="Times New Roman" w:hAnsi="Times New Roman" w:cs="Times New Roman"/>
          <w:noProof/>
          <w:sz w:val="20"/>
          <w:szCs w:val="20"/>
        </w:rPr>
        <w:t>2</w:t>
      </w:r>
      <w:r w:rsidRPr="00C421AA">
        <w:rPr>
          <w:rFonts w:ascii="Times New Roman" w:hAnsi="Times New Roman" w:cs="Times New Roman"/>
          <w:noProof/>
          <w:sz w:val="20"/>
          <w:szCs w:val="20"/>
        </w:rPr>
        <w:fldChar w:fldCharType="end"/>
      </w:r>
      <w:r w:rsidRPr="00C421AA">
        <w:rPr>
          <w:rFonts w:ascii="Times New Roman" w:hAnsi="Times New Roman" w:cs="Times New Roman"/>
          <w:sz w:val="20"/>
          <w:szCs w:val="20"/>
        </w:rPr>
        <w:t xml:space="preserve"> Aceitar ou Recusar Solicitação de Serviço</w:t>
      </w:r>
      <w:bookmarkEnd w:id="584"/>
      <w:r w:rsidRPr="00F16B9C">
        <w:rPr>
          <w:rFonts w:ascii="Times New Roman" w:hAnsi="Times New Roman" w:cs="Times New Roman"/>
          <w:sz w:val="24"/>
          <w:szCs w:val="24"/>
        </w:rPr>
        <w:br w:type="page"/>
      </w:r>
    </w:p>
    <w:p w14:paraId="413DB6D0" w14:textId="77777777" w:rsidR="00B44D7B" w:rsidRPr="00F16B9C" w:rsidRDefault="00B44D7B" w:rsidP="00894057">
      <w:pPr>
        <w:pStyle w:val="PargrafodaLista"/>
        <w:numPr>
          <w:ilvl w:val="2"/>
          <w:numId w:val="43"/>
        </w:numPr>
        <w:ind w:left="0" w:firstLine="709"/>
        <w:mirrorIndents/>
        <w:jc w:val="left"/>
        <w:outlineLvl w:val="2"/>
        <w:rPr>
          <w:rFonts w:ascii="Times New Roman" w:hAnsi="Times New Roman" w:cs="Times New Roman"/>
          <w:sz w:val="24"/>
          <w:szCs w:val="24"/>
        </w:rPr>
      </w:pPr>
      <w:bookmarkStart w:id="585" w:name="_Toc120825366"/>
      <w:r w:rsidRPr="00F16B9C">
        <w:rPr>
          <w:rFonts w:ascii="Times New Roman" w:hAnsi="Times New Roman" w:cs="Times New Roman"/>
          <w:sz w:val="24"/>
          <w:szCs w:val="24"/>
        </w:rPr>
        <w:lastRenderedPageBreak/>
        <w:t>Excluir Solicitação de Serviço</w:t>
      </w:r>
      <w:bookmarkEnd w:id="585"/>
    </w:p>
    <w:p w14:paraId="779B10D1" w14:textId="77777777" w:rsidR="00B44D7B" w:rsidRPr="00F16B9C" w:rsidRDefault="00B44D7B" w:rsidP="00C421A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Diagrama de estados exemplificando estados de funcionamento do sistema no caso de Exibir Solicitação de Serviço (UC008).</w:t>
      </w:r>
    </w:p>
    <w:p w14:paraId="12E1182A" w14:textId="77777777" w:rsidR="00B44D7B" w:rsidRPr="00F16B9C" w:rsidRDefault="00B44D7B" w:rsidP="00F16B9C">
      <w:pPr>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30C3D836" wp14:editId="644A6F00">
            <wp:extent cx="5246370" cy="6190345"/>
            <wp:effectExtent l="0" t="0" r="0" b="1270"/>
            <wp:docPr id="78" name="Imagem 7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Diagrama&#10;&#10;Descrição gerad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5277485" cy="6227058"/>
                    </a:xfrm>
                    <a:prstGeom prst="rect">
                      <a:avLst/>
                    </a:prstGeom>
                  </pic:spPr>
                </pic:pic>
              </a:graphicData>
            </a:graphic>
          </wp:inline>
        </w:drawing>
      </w:r>
    </w:p>
    <w:p w14:paraId="6068CF02" w14:textId="77777777" w:rsidR="00B44D7B" w:rsidRPr="00F16B9C" w:rsidRDefault="00B44D7B" w:rsidP="00F16B9C">
      <w:pPr>
        <w:pStyle w:val="Legenda"/>
        <w:spacing w:after="0" w:line="360" w:lineRule="auto"/>
        <w:contextualSpacing/>
        <w:mirrorIndents/>
        <w:rPr>
          <w:rFonts w:ascii="Times New Roman" w:hAnsi="Times New Roman" w:cs="Times New Roman"/>
          <w:sz w:val="24"/>
          <w:szCs w:val="24"/>
        </w:rPr>
      </w:pPr>
      <w:bookmarkStart w:id="586" w:name="_Toc120825522"/>
      <w:r w:rsidRPr="00C421AA">
        <w:rPr>
          <w:rFonts w:ascii="Times New Roman" w:hAnsi="Times New Roman" w:cs="Times New Roman"/>
          <w:sz w:val="20"/>
          <w:szCs w:val="20"/>
        </w:rPr>
        <w:t xml:space="preserve">Diagrama de Estados </w:t>
      </w:r>
      <w:r w:rsidRPr="00C421AA">
        <w:rPr>
          <w:rFonts w:ascii="Times New Roman" w:hAnsi="Times New Roman" w:cs="Times New Roman"/>
          <w:sz w:val="20"/>
          <w:szCs w:val="20"/>
        </w:rPr>
        <w:fldChar w:fldCharType="begin"/>
      </w:r>
      <w:r w:rsidRPr="00C421AA">
        <w:rPr>
          <w:rFonts w:ascii="Times New Roman" w:hAnsi="Times New Roman" w:cs="Times New Roman"/>
          <w:sz w:val="20"/>
          <w:szCs w:val="20"/>
        </w:rPr>
        <w:instrText xml:space="preserve"> SEQ Diagrama_de_Estados \* ARABIC </w:instrText>
      </w:r>
      <w:r w:rsidRPr="00C421AA">
        <w:rPr>
          <w:rFonts w:ascii="Times New Roman" w:hAnsi="Times New Roman" w:cs="Times New Roman"/>
          <w:sz w:val="20"/>
          <w:szCs w:val="20"/>
        </w:rPr>
        <w:fldChar w:fldCharType="separate"/>
      </w:r>
      <w:r w:rsidRPr="00C421AA">
        <w:rPr>
          <w:rFonts w:ascii="Times New Roman" w:hAnsi="Times New Roman" w:cs="Times New Roman"/>
          <w:noProof/>
          <w:sz w:val="20"/>
          <w:szCs w:val="20"/>
        </w:rPr>
        <w:t>3</w:t>
      </w:r>
      <w:r w:rsidRPr="00C421AA">
        <w:rPr>
          <w:rFonts w:ascii="Times New Roman" w:hAnsi="Times New Roman" w:cs="Times New Roman"/>
          <w:noProof/>
          <w:sz w:val="20"/>
          <w:szCs w:val="20"/>
        </w:rPr>
        <w:fldChar w:fldCharType="end"/>
      </w:r>
      <w:r w:rsidRPr="00C421AA">
        <w:rPr>
          <w:rFonts w:ascii="Times New Roman" w:hAnsi="Times New Roman" w:cs="Times New Roman"/>
          <w:sz w:val="20"/>
          <w:szCs w:val="20"/>
        </w:rPr>
        <w:t xml:space="preserve"> Excluir Solicitação de Serviço</w:t>
      </w:r>
      <w:bookmarkEnd w:id="586"/>
      <w:r w:rsidRPr="00F16B9C">
        <w:rPr>
          <w:rFonts w:ascii="Times New Roman" w:hAnsi="Times New Roman" w:cs="Times New Roman"/>
          <w:sz w:val="24"/>
          <w:szCs w:val="24"/>
        </w:rPr>
        <w:br w:type="page"/>
      </w:r>
    </w:p>
    <w:p w14:paraId="2FDA7212" w14:textId="77777777" w:rsidR="00B44D7B" w:rsidRPr="00F16B9C" w:rsidRDefault="00B44D7B" w:rsidP="00894057">
      <w:pPr>
        <w:pStyle w:val="PargrafodaLista"/>
        <w:numPr>
          <w:ilvl w:val="1"/>
          <w:numId w:val="43"/>
        </w:numPr>
        <w:ind w:left="0" w:firstLine="709"/>
        <w:mirrorIndents/>
        <w:jc w:val="left"/>
        <w:outlineLvl w:val="1"/>
        <w:rPr>
          <w:rFonts w:ascii="Times New Roman" w:hAnsi="Times New Roman" w:cs="Times New Roman"/>
          <w:sz w:val="24"/>
          <w:szCs w:val="24"/>
        </w:rPr>
      </w:pPr>
      <w:bookmarkStart w:id="587" w:name="_Toc120825367"/>
      <w:r w:rsidRPr="00F16B9C">
        <w:rPr>
          <w:rFonts w:ascii="Times New Roman" w:hAnsi="Times New Roman" w:cs="Times New Roman"/>
          <w:sz w:val="24"/>
          <w:szCs w:val="24"/>
        </w:rPr>
        <w:lastRenderedPageBreak/>
        <w:t>Telas do Sistema Proposto</w:t>
      </w:r>
      <w:bookmarkEnd w:id="587"/>
    </w:p>
    <w:p w14:paraId="6A56D70E" w14:textId="77777777" w:rsidR="00B44D7B" w:rsidRPr="00F16B9C" w:rsidRDefault="00B44D7B" w:rsidP="00C421A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Aqui são exemplificadas as telas que serão vistas ao longo da utilização do CSID e que estão presentes nos casos descritos acima.</w:t>
      </w:r>
    </w:p>
    <w:p w14:paraId="20852EF8" w14:textId="77777777" w:rsidR="00B44D7B" w:rsidRPr="00F16B9C" w:rsidRDefault="00B44D7B" w:rsidP="00894057">
      <w:pPr>
        <w:pStyle w:val="PargrafodaLista"/>
        <w:numPr>
          <w:ilvl w:val="2"/>
          <w:numId w:val="43"/>
        </w:numPr>
        <w:ind w:left="0" w:firstLine="709"/>
        <w:mirrorIndents/>
        <w:jc w:val="left"/>
        <w:outlineLvl w:val="2"/>
        <w:rPr>
          <w:rFonts w:ascii="Times New Roman" w:hAnsi="Times New Roman" w:cs="Times New Roman"/>
          <w:sz w:val="24"/>
          <w:szCs w:val="24"/>
        </w:rPr>
      </w:pPr>
      <w:bookmarkStart w:id="588" w:name="_Toc120825368"/>
      <w:r w:rsidRPr="00F16B9C">
        <w:rPr>
          <w:rFonts w:ascii="Times New Roman" w:hAnsi="Times New Roman" w:cs="Times New Roman"/>
          <w:sz w:val="24"/>
          <w:szCs w:val="24"/>
        </w:rPr>
        <w:t>Cadastrar Usuários</w:t>
      </w:r>
      <w:bookmarkEnd w:id="588"/>
    </w:p>
    <w:p w14:paraId="3067B5BD" w14:textId="77777777" w:rsidR="00B44D7B" w:rsidRPr="00F16B9C" w:rsidRDefault="00B44D7B" w:rsidP="00C421AA">
      <w:pPr>
        <w:pStyle w:val="PargrafodaLista"/>
        <w:keepNext/>
        <w:ind w:left="0"/>
        <w:mirrorIndents/>
        <w:jc w:val="left"/>
        <w:rPr>
          <w:rFonts w:ascii="Times New Roman" w:hAnsi="Times New Roman" w:cs="Times New Roman"/>
          <w:sz w:val="24"/>
          <w:szCs w:val="24"/>
        </w:rPr>
      </w:pPr>
      <w:r w:rsidRPr="00F16B9C">
        <w:rPr>
          <w:rFonts w:ascii="Times New Roman" w:hAnsi="Times New Roman" w:cs="Times New Roman"/>
          <w:sz w:val="24"/>
          <w:szCs w:val="24"/>
        </w:rPr>
        <w:t>Tela criada para Cadastrar Excluir e Consultar informações relativas a usuários, presente no UC001.</w:t>
      </w:r>
    </w:p>
    <w:p w14:paraId="15B3DEBE" w14:textId="77777777" w:rsidR="00B44D7B" w:rsidRPr="00F16B9C" w:rsidRDefault="00B44D7B" w:rsidP="00F16B9C">
      <w:pPr>
        <w:pStyle w:val="PargrafodaLista"/>
        <w:keepNext/>
        <w:ind w:left="0"/>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1691359C" wp14:editId="4136F42A">
            <wp:extent cx="5237110" cy="3677887"/>
            <wp:effectExtent l="0" t="0" r="1905" b="0"/>
            <wp:docPr id="44" name="Imagem 4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Aplicativo&#10;&#10;Descrição gerada automaticamente"/>
                    <pic:cNvPicPr/>
                  </pic:nvPicPr>
                  <pic:blipFill>
                    <a:blip r:embed="rId77"/>
                    <a:stretch>
                      <a:fillRect/>
                    </a:stretch>
                  </pic:blipFill>
                  <pic:spPr>
                    <a:xfrm>
                      <a:off x="0" y="0"/>
                      <a:ext cx="5275500" cy="3704847"/>
                    </a:xfrm>
                    <a:prstGeom prst="rect">
                      <a:avLst/>
                    </a:prstGeom>
                  </pic:spPr>
                </pic:pic>
              </a:graphicData>
            </a:graphic>
          </wp:inline>
        </w:drawing>
      </w:r>
    </w:p>
    <w:p w14:paraId="3074D2A6" w14:textId="2B6E1BBB" w:rsidR="00B44D7B" w:rsidRDefault="00B44D7B" w:rsidP="00F16B9C">
      <w:pPr>
        <w:pStyle w:val="Legenda"/>
        <w:spacing w:after="0" w:line="360" w:lineRule="auto"/>
        <w:contextualSpacing/>
        <w:mirrorIndents/>
        <w:rPr>
          <w:rFonts w:ascii="Times New Roman" w:hAnsi="Times New Roman" w:cs="Times New Roman"/>
          <w:sz w:val="20"/>
          <w:szCs w:val="20"/>
        </w:rPr>
      </w:pPr>
      <w:bookmarkStart w:id="589" w:name="_Toc120825398"/>
      <w:r w:rsidRPr="00C421AA">
        <w:rPr>
          <w:rFonts w:ascii="Times New Roman" w:hAnsi="Times New Roman" w:cs="Times New Roman"/>
          <w:sz w:val="20"/>
          <w:szCs w:val="20"/>
        </w:rPr>
        <w:t xml:space="preserve">Figura </w:t>
      </w:r>
      <w:r w:rsidRPr="00C421AA">
        <w:rPr>
          <w:rFonts w:ascii="Times New Roman" w:hAnsi="Times New Roman" w:cs="Times New Roman"/>
          <w:sz w:val="20"/>
          <w:szCs w:val="20"/>
        </w:rPr>
        <w:fldChar w:fldCharType="begin"/>
      </w:r>
      <w:r w:rsidRPr="00C421AA">
        <w:rPr>
          <w:rFonts w:ascii="Times New Roman" w:hAnsi="Times New Roman" w:cs="Times New Roman"/>
          <w:sz w:val="20"/>
          <w:szCs w:val="20"/>
        </w:rPr>
        <w:instrText xml:space="preserve"> SEQ Figura \* ARABIC </w:instrText>
      </w:r>
      <w:r w:rsidRPr="00C421AA">
        <w:rPr>
          <w:rFonts w:ascii="Times New Roman" w:hAnsi="Times New Roman" w:cs="Times New Roman"/>
          <w:sz w:val="20"/>
          <w:szCs w:val="20"/>
        </w:rPr>
        <w:fldChar w:fldCharType="separate"/>
      </w:r>
      <w:r w:rsidRPr="00C421AA">
        <w:rPr>
          <w:rFonts w:ascii="Times New Roman" w:hAnsi="Times New Roman" w:cs="Times New Roman"/>
          <w:noProof/>
          <w:sz w:val="20"/>
          <w:szCs w:val="20"/>
        </w:rPr>
        <w:t>13</w:t>
      </w:r>
      <w:r w:rsidRPr="00C421AA">
        <w:rPr>
          <w:rFonts w:ascii="Times New Roman" w:hAnsi="Times New Roman" w:cs="Times New Roman"/>
          <w:noProof/>
          <w:sz w:val="20"/>
          <w:szCs w:val="20"/>
        </w:rPr>
        <w:fldChar w:fldCharType="end"/>
      </w:r>
      <w:r w:rsidRPr="00C421AA">
        <w:rPr>
          <w:rFonts w:ascii="Times New Roman" w:hAnsi="Times New Roman" w:cs="Times New Roman"/>
          <w:sz w:val="20"/>
          <w:szCs w:val="20"/>
        </w:rPr>
        <w:t xml:space="preserve"> Tela de Cadastro de Usuários</w:t>
      </w:r>
      <w:bookmarkEnd w:id="589"/>
    </w:p>
    <w:p w14:paraId="3A2AA8A1" w14:textId="1193FE36" w:rsidR="00C421AA" w:rsidRDefault="00C421AA" w:rsidP="00C421AA"/>
    <w:p w14:paraId="758C094C" w14:textId="6F117BB8" w:rsidR="00C421AA" w:rsidRDefault="00C421AA" w:rsidP="00C421AA"/>
    <w:p w14:paraId="0CC440DA" w14:textId="23014C7C" w:rsidR="00C421AA" w:rsidRDefault="00C421AA" w:rsidP="00C421AA"/>
    <w:p w14:paraId="03DFE8CC" w14:textId="32853DC7" w:rsidR="00C421AA" w:rsidRDefault="00C421AA" w:rsidP="00C421AA"/>
    <w:p w14:paraId="3C9FBE21" w14:textId="3250C704" w:rsidR="00C421AA" w:rsidRDefault="00C421AA" w:rsidP="00C421AA"/>
    <w:p w14:paraId="5FEFB72C" w14:textId="2505C7CE" w:rsidR="00C421AA" w:rsidRDefault="00C421AA" w:rsidP="00C421AA"/>
    <w:p w14:paraId="69CEEADF" w14:textId="0202C2DE" w:rsidR="00C421AA" w:rsidRDefault="00C421AA" w:rsidP="00C421AA"/>
    <w:p w14:paraId="3EFA72CD" w14:textId="6BBBC058" w:rsidR="00C421AA" w:rsidRDefault="00C421AA" w:rsidP="00C421AA"/>
    <w:p w14:paraId="1CCEE994" w14:textId="62292481" w:rsidR="00C421AA" w:rsidRDefault="00C421AA" w:rsidP="00C421AA"/>
    <w:p w14:paraId="5F6A5E59" w14:textId="62B8C3EF" w:rsidR="00C421AA" w:rsidRDefault="00C421AA" w:rsidP="00C421AA"/>
    <w:p w14:paraId="65419EE2" w14:textId="5B21C2FF" w:rsidR="00C421AA" w:rsidRDefault="00C421AA" w:rsidP="00C421AA"/>
    <w:p w14:paraId="3942AA65" w14:textId="4834B65C" w:rsidR="00C421AA" w:rsidRDefault="00C421AA" w:rsidP="00C421AA"/>
    <w:p w14:paraId="2944D57E" w14:textId="77777777" w:rsidR="00C421AA" w:rsidRPr="00C421AA" w:rsidRDefault="00C421AA" w:rsidP="00C421AA"/>
    <w:p w14:paraId="0CC209EB" w14:textId="77777777" w:rsidR="00B44D7B" w:rsidRPr="00F16B9C" w:rsidRDefault="00B44D7B" w:rsidP="00894057">
      <w:pPr>
        <w:pStyle w:val="PargrafodaLista"/>
        <w:numPr>
          <w:ilvl w:val="2"/>
          <w:numId w:val="43"/>
        </w:numPr>
        <w:ind w:left="0" w:firstLine="709"/>
        <w:mirrorIndents/>
        <w:jc w:val="left"/>
        <w:outlineLvl w:val="2"/>
        <w:rPr>
          <w:rFonts w:ascii="Times New Roman" w:hAnsi="Times New Roman" w:cs="Times New Roman"/>
          <w:sz w:val="24"/>
          <w:szCs w:val="24"/>
        </w:rPr>
      </w:pPr>
      <w:bookmarkStart w:id="590" w:name="_Toc120825369"/>
      <w:r w:rsidRPr="00F16B9C">
        <w:rPr>
          <w:rFonts w:ascii="Times New Roman" w:hAnsi="Times New Roman" w:cs="Times New Roman"/>
          <w:sz w:val="24"/>
          <w:szCs w:val="24"/>
        </w:rPr>
        <w:lastRenderedPageBreak/>
        <w:t>Cadastrar Embarcações</w:t>
      </w:r>
      <w:bookmarkEnd w:id="590"/>
    </w:p>
    <w:p w14:paraId="0B032729" w14:textId="77777777" w:rsidR="00B44D7B" w:rsidRPr="00F16B9C" w:rsidRDefault="00B44D7B" w:rsidP="00C421AA">
      <w:pPr>
        <w:pStyle w:val="PargrafodaLista"/>
        <w:keepNext/>
        <w:ind w:left="0"/>
        <w:mirrorIndents/>
        <w:jc w:val="left"/>
        <w:rPr>
          <w:rFonts w:ascii="Times New Roman" w:hAnsi="Times New Roman" w:cs="Times New Roman"/>
          <w:sz w:val="24"/>
          <w:szCs w:val="24"/>
        </w:rPr>
      </w:pPr>
      <w:r w:rsidRPr="00F16B9C">
        <w:rPr>
          <w:rFonts w:ascii="Times New Roman" w:hAnsi="Times New Roman" w:cs="Times New Roman"/>
          <w:sz w:val="24"/>
          <w:szCs w:val="24"/>
        </w:rPr>
        <w:t>Tela criada para Cadastrar Excluir e Consultar informações relativas a Embarcações, presente no UC002.</w:t>
      </w:r>
    </w:p>
    <w:p w14:paraId="1301F882" w14:textId="77777777" w:rsidR="00B44D7B" w:rsidRPr="00F16B9C" w:rsidRDefault="00B44D7B" w:rsidP="00F16B9C">
      <w:pPr>
        <w:pStyle w:val="PargrafodaLista"/>
        <w:keepNext/>
        <w:ind w:left="0"/>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4982E1E4" wp14:editId="3D20BB86">
            <wp:extent cx="4419983" cy="3094075"/>
            <wp:effectExtent l="0" t="0" r="0" b="0"/>
            <wp:docPr id="46" name="Imagem 46"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Interface gráfica do usuário&#10;&#10;Descrição gerada automaticamente com confiança média"/>
                    <pic:cNvPicPr/>
                  </pic:nvPicPr>
                  <pic:blipFill>
                    <a:blip r:embed="rId78"/>
                    <a:stretch>
                      <a:fillRect/>
                    </a:stretch>
                  </pic:blipFill>
                  <pic:spPr>
                    <a:xfrm>
                      <a:off x="0" y="0"/>
                      <a:ext cx="4424869" cy="3097495"/>
                    </a:xfrm>
                    <a:prstGeom prst="rect">
                      <a:avLst/>
                    </a:prstGeom>
                  </pic:spPr>
                </pic:pic>
              </a:graphicData>
            </a:graphic>
          </wp:inline>
        </w:drawing>
      </w:r>
    </w:p>
    <w:p w14:paraId="4DA757EF" w14:textId="77777777" w:rsidR="00B44D7B" w:rsidRPr="00C421AA" w:rsidRDefault="00B44D7B" w:rsidP="00F16B9C">
      <w:pPr>
        <w:pStyle w:val="Legenda"/>
        <w:spacing w:after="0" w:line="360" w:lineRule="auto"/>
        <w:contextualSpacing/>
        <w:mirrorIndents/>
        <w:rPr>
          <w:rFonts w:ascii="Times New Roman" w:hAnsi="Times New Roman" w:cs="Times New Roman"/>
          <w:sz w:val="20"/>
          <w:szCs w:val="20"/>
        </w:rPr>
      </w:pPr>
      <w:bookmarkStart w:id="591" w:name="_Toc120825399"/>
      <w:r w:rsidRPr="00C421AA">
        <w:rPr>
          <w:rFonts w:ascii="Times New Roman" w:hAnsi="Times New Roman" w:cs="Times New Roman"/>
          <w:sz w:val="20"/>
          <w:szCs w:val="20"/>
        </w:rPr>
        <w:t xml:space="preserve">Figura </w:t>
      </w:r>
      <w:r w:rsidRPr="00C421AA">
        <w:rPr>
          <w:rFonts w:ascii="Times New Roman" w:hAnsi="Times New Roman" w:cs="Times New Roman"/>
          <w:sz w:val="20"/>
          <w:szCs w:val="20"/>
        </w:rPr>
        <w:fldChar w:fldCharType="begin"/>
      </w:r>
      <w:r w:rsidRPr="00C421AA">
        <w:rPr>
          <w:rFonts w:ascii="Times New Roman" w:hAnsi="Times New Roman" w:cs="Times New Roman"/>
          <w:sz w:val="20"/>
          <w:szCs w:val="20"/>
        </w:rPr>
        <w:instrText xml:space="preserve"> SEQ Figura \* ARABIC </w:instrText>
      </w:r>
      <w:r w:rsidRPr="00C421AA">
        <w:rPr>
          <w:rFonts w:ascii="Times New Roman" w:hAnsi="Times New Roman" w:cs="Times New Roman"/>
          <w:sz w:val="20"/>
          <w:szCs w:val="20"/>
        </w:rPr>
        <w:fldChar w:fldCharType="separate"/>
      </w:r>
      <w:r w:rsidRPr="00C421AA">
        <w:rPr>
          <w:rFonts w:ascii="Times New Roman" w:hAnsi="Times New Roman" w:cs="Times New Roman"/>
          <w:noProof/>
          <w:sz w:val="20"/>
          <w:szCs w:val="20"/>
        </w:rPr>
        <w:t>14</w:t>
      </w:r>
      <w:r w:rsidRPr="00C421AA">
        <w:rPr>
          <w:rFonts w:ascii="Times New Roman" w:hAnsi="Times New Roman" w:cs="Times New Roman"/>
          <w:noProof/>
          <w:sz w:val="20"/>
          <w:szCs w:val="20"/>
        </w:rPr>
        <w:fldChar w:fldCharType="end"/>
      </w:r>
      <w:r w:rsidRPr="00C421AA">
        <w:rPr>
          <w:rFonts w:ascii="Times New Roman" w:hAnsi="Times New Roman" w:cs="Times New Roman"/>
          <w:sz w:val="20"/>
          <w:szCs w:val="20"/>
        </w:rPr>
        <w:t xml:space="preserve"> Tela Cadastro de Embarcações</w:t>
      </w:r>
      <w:bookmarkEnd w:id="591"/>
    </w:p>
    <w:p w14:paraId="27E55B52" w14:textId="77777777" w:rsidR="00B44D7B" w:rsidRPr="00F16B9C" w:rsidRDefault="00B44D7B" w:rsidP="00894057">
      <w:pPr>
        <w:pStyle w:val="PargrafodaLista"/>
        <w:keepNext/>
        <w:numPr>
          <w:ilvl w:val="2"/>
          <w:numId w:val="43"/>
        </w:numPr>
        <w:ind w:left="0" w:firstLine="709"/>
        <w:mirrorIndents/>
        <w:jc w:val="left"/>
        <w:outlineLvl w:val="2"/>
        <w:rPr>
          <w:rFonts w:ascii="Times New Roman" w:hAnsi="Times New Roman" w:cs="Times New Roman"/>
          <w:sz w:val="24"/>
          <w:szCs w:val="24"/>
        </w:rPr>
      </w:pPr>
      <w:bookmarkStart w:id="592" w:name="_Toc120825370"/>
      <w:r w:rsidRPr="00F16B9C">
        <w:rPr>
          <w:rFonts w:ascii="Times New Roman" w:hAnsi="Times New Roman" w:cs="Times New Roman"/>
          <w:sz w:val="24"/>
          <w:szCs w:val="24"/>
        </w:rPr>
        <w:t>Cadastrar Portos</w:t>
      </w:r>
      <w:bookmarkEnd w:id="592"/>
    </w:p>
    <w:p w14:paraId="24ED170E" w14:textId="77777777" w:rsidR="00B44D7B" w:rsidRPr="00F16B9C" w:rsidRDefault="00B44D7B" w:rsidP="00C421AA">
      <w:pPr>
        <w:pStyle w:val="PargrafodaLista"/>
        <w:keepNext/>
        <w:ind w:left="0"/>
        <w:mirrorIndents/>
        <w:jc w:val="left"/>
        <w:rPr>
          <w:rFonts w:ascii="Times New Roman" w:hAnsi="Times New Roman" w:cs="Times New Roman"/>
          <w:sz w:val="24"/>
          <w:szCs w:val="24"/>
        </w:rPr>
      </w:pPr>
      <w:r w:rsidRPr="00F16B9C">
        <w:rPr>
          <w:rFonts w:ascii="Times New Roman" w:hAnsi="Times New Roman" w:cs="Times New Roman"/>
          <w:sz w:val="24"/>
          <w:szCs w:val="24"/>
        </w:rPr>
        <w:t>Tela criada para Cadastrar Excluir e Consultar informações relativas a Portos, presente no UC003.</w:t>
      </w:r>
    </w:p>
    <w:p w14:paraId="369A4BC1" w14:textId="77777777" w:rsidR="00B44D7B" w:rsidRPr="00F16B9C" w:rsidRDefault="00B44D7B" w:rsidP="00F16B9C">
      <w:pPr>
        <w:pStyle w:val="PargrafodaLista"/>
        <w:keepNext/>
        <w:ind w:left="0"/>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2BC6D966" wp14:editId="068EF01B">
            <wp:extent cx="4326427" cy="3030279"/>
            <wp:effectExtent l="0" t="0" r="0" b="0"/>
            <wp:docPr id="47" name="Imagem 47"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Interface gráfica do usuário, Aplicativo, Tabela&#10;&#10;Descrição gerada automaticamente"/>
                    <pic:cNvPicPr/>
                  </pic:nvPicPr>
                  <pic:blipFill>
                    <a:blip r:embed="rId79"/>
                    <a:stretch>
                      <a:fillRect/>
                    </a:stretch>
                  </pic:blipFill>
                  <pic:spPr>
                    <a:xfrm>
                      <a:off x="0" y="0"/>
                      <a:ext cx="4330742" cy="3033301"/>
                    </a:xfrm>
                    <a:prstGeom prst="rect">
                      <a:avLst/>
                    </a:prstGeom>
                  </pic:spPr>
                </pic:pic>
              </a:graphicData>
            </a:graphic>
          </wp:inline>
        </w:drawing>
      </w:r>
    </w:p>
    <w:p w14:paraId="5858F285" w14:textId="77777777" w:rsidR="00B44D7B" w:rsidRPr="00C421AA" w:rsidRDefault="00B44D7B" w:rsidP="00F16B9C">
      <w:pPr>
        <w:pStyle w:val="Legenda"/>
        <w:spacing w:after="0" w:line="360" w:lineRule="auto"/>
        <w:contextualSpacing/>
        <w:mirrorIndents/>
        <w:rPr>
          <w:rFonts w:ascii="Times New Roman" w:hAnsi="Times New Roman" w:cs="Times New Roman"/>
          <w:sz w:val="20"/>
          <w:szCs w:val="20"/>
        </w:rPr>
      </w:pPr>
      <w:bookmarkStart w:id="593" w:name="_Toc120825400"/>
      <w:r w:rsidRPr="00C421AA">
        <w:rPr>
          <w:rFonts w:ascii="Times New Roman" w:hAnsi="Times New Roman" w:cs="Times New Roman"/>
          <w:sz w:val="20"/>
          <w:szCs w:val="20"/>
        </w:rPr>
        <w:t xml:space="preserve">Figura </w:t>
      </w:r>
      <w:r w:rsidRPr="00C421AA">
        <w:rPr>
          <w:rFonts w:ascii="Times New Roman" w:hAnsi="Times New Roman" w:cs="Times New Roman"/>
          <w:sz w:val="20"/>
          <w:szCs w:val="20"/>
        </w:rPr>
        <w:fldChar w:fldCharType="begin"/>
      </w:r>
      <w:r w:rsidRPr="00C421AA">
        <w:rPr>
          <w:rFonts w:ascii="Times New Roman" w:hAnsi="Times New Roman" w:cs="Times New Roman"/>
          <w:sz w:val="20"/>
          <w:szCs w:val="20"/>
        </w:rPr>
        <w:instrText xml:space="preserve"> SEQ Figura \* ARABIC </w:instrText>
      </w:r>
      <w:r w:rsidRPr="00C421AA">
        <w:rPr>
          <w:rFonts w:ascii="Times New Roman" w:hAnsi="Times New Roman" w:cs="Times New Roman"/>
          <w:sz w:val="20"/>
          <w:szCs w:val="20"/>
        </w:rPr>
        <w:fldChar w:fldCharType="separate"/>
      </w:r>
      <w:r w:rsidRPr="00C421AA">
        <w:rPr>
          <w:rFonts w:ascii="Times New Roman" w:hAnsi="Times New Roman" w:cs="Times New Roman"/>
          <w:noProof/>
          <w:sz w:val="20"/>
          <w:szCs w:val="20"/>
        </w:rPr>
        <w:t>15</w:t>
      </w:r>
      <w:r w:rsidRPr="00C421AA">
        <w:rPr>
          <w:rFonts w:ascii="Times New Roman" w:hAnsi="Times New Roman" w:cs="Times New Roman"/>
          <w:noProof/>
          <w:sz w:val="20"/>
          <w:szCs w:val="20"/>
        </w:rPr>
        <w:fldChar w:fldCharType="end"/>
      </w:r>
      <w:r w:rsidRPr="00C421AA">
        <w:rPr>
          <w:rFonts w:ascii="Times New Roman" w:hAnsi="Times New Roman" w:cs="Times New Roman"/>
          <w:sz w:val="20"/>
          <w:szCs w:val="20"/>
        </w:rPr>
        <w:t xml:space="preserve"> Tela Cadastro de Portos</w:t>
      </w:r>
      <w:bookmarkEnd w:id="593"/>
    </w:p>
    <w:p w14:paraId="675CB620" w14:textId="77777777" w:rsidR="00B44D7B" w:rsidRPr="00F16B9C" w:rsidRDefault="00B44D7B" w:rsidP="00894057">
      <w:pPr>
        <w:pStyle w:val="PargrafodaLista"/>
        <w:keepNext/>
        <w:numPr>
          <w:ilvl w:val="2"/>
          <w:numId w:val="43"/>
        </w:numPr>
        <w:ind w:left="0" w:firstLine="709"/>
        <w:mirrorIndents/>
        <w:jc w:val="left"/>
        <w:outlineLvl w:val="2"/>
        <w:rPr>
          <w:rFonts w:ascii="Times New Roman" w:hAnsi="Times New Roman" w:cs="Times New Roman"/>
          <w:sz w:val="24"/>
          <w:szCs w:val="24"/>
        </w:rPr>
      </w:pPr>
      <w:bookmarkStart w:id="594" w:name="_Toc120825371"/>
      <w:r w:rsidRPr="00F16B9C">
        <w:rPr>
          <w:rFonts w:ascii="Times New Roman" w:hAnsi="Times New Roman" w:cs="Times New Roman"/>
          <w:sz w:val="24"/>
          <w:szCs w:val="24"/>
        </w:rPr>
        <w:lastRenderedPageBreak/>
        <w:t>Cadastrar Serviços</w:t>
      </w:r>
      <w:bookmarkEnd w:id="594"/>
    </w:p>
    <w:p w14:paraId="6AC3D359" w14:textId="77777777" w:rsidR="00B44D7B" w:rsidRPr="00F16B9C" w:rsidRDefault="00B44D7B" w:rsidP="00C421AA">
      <w:pPr>
        <w:pStyle w:val="PargrafodaLista"/>
        <w:keepNext/>
        <w:ind w:left="0"/>
        <w:mirrorIndents/>
        <w:jc w:val="left"/>
        <w:rPr>
          <w:rFonts w:ascii="Times New Roman" w:hAnsi="Times New Roman" w:cs="Times New Roman"/>
          <w:sz w:val="24"/>
          <w:szCs w:val="24"/>
        </w:rPr>
      </w:pPr>
      <w:r w:rsidRPr="00F16B9C">
        <w:rPr>
          <w:rFonts w:ascii="Times New Roman" w:hAnsi="Times New Roman" w:cs="Times New Roman"/>
          <w:sz w:val="24"/>
          <w:szCs w:val="24"/>
        </w:rPr>
        <w:t>Tela criada para Cadastrar Excluir e Consultar informações relativas a Serviços, presente no UC004.</w:t>
      </w:r>
    </w:p>
    <w:p w14:paraId="758FE27B" w14:textId="77777777" w:rsidR="00B44D7B" w:rsidRPr="00F16B9C" w:rsidRDefault="00B44D7B" w:rsidP="00F16B9C">
      <w:pPr>
        <w:pStyle w:val="PargrafodaLista"/>
        <w:keepNext/>
        <w:ind w:left="0"/>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349DEB50" wp14:editId="29593C0C">
            <wp:extent cx="4419982" cy="3094075"/>
            <wp:effectExtent l="0" t="0" r="0" b="0"/>
            <wp:docPr id="48" name="Imagem 4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Interface gráfica do usuário, Aplicativo&#10;&#10;Descrição gerada automaticamente"/>
                    <pic:cNvPicPr/>
                  </pic:nvPicPr>
                  <pic:blipFill>
                    <a:blip r:embed="rId80"/>
                    <a:stretch>
                      <a:fillRect/>
                    </a:stretch>
                  </pic:blipFill>
                  <pic:spPr>
                    <a:xfrm>
                      <a:off x="0" y="0"/>
                      <a:ext cx="4426877" cy="3098902"/>
                    </a:xfrm>
                    <a:prstGeom prst="rect">
                      <a:avLst/>
                    </a:prstGeom>
                  </pic:spPr>
                </pic:pic>
              </a:graphicData>
            </a:graphic>
          </wp:inline>
        </w:drawing>
      </w:r>
    </w:p>
    <w:p w14:paraId="2BF09121" w14:textId="77777777" w:rsidR="00B44D7B" w:rsidRPr="00C421AA" w:rsidRDefault="00B44D7B" w:rsidP="00F16B9C">
      <w:pPr>
        <w:pStyle w:val="Legenda"/>
        <w:spacing w:after="0" w:line="360" w:lineRule="auto"/>
        <w:contextualSpacing/>
        <w:mirrorIndents/>
        <w:rPr>
          <w:rFonts w:ascii="Times New Roman" w:hAnsi="Times New Roman" w:cs="Times New Roman"/>
          <w:sz w:val="20"/>
          <w:szCs w:val="20"/>
        </w:rPr>
      </w:pPr>
      <w:bookmarkStart w:id="595" w:name="_Toc120825401"/>
      <w:r w:rsidRPr="00C421AA">
        <w:rPr>
          <w:rFonts w:ascii="Times New Roman" w:hAnsi="Times New Roman" w:cs="Times New Roman"/>
          <w:sz w:val="20"/>
          <w:szCs w:val="20"/>
        </w:rPr>
        <w:t xml:space="preserve">Figura </w:t>
      </w:r>
      <w:r w:rsidRPr="00C421AA">
        <w:rPr>
          <w:rFonts w:ascii="Times New Roman" w:hAnsi="Times New Roman" w:cs="Times New Roman"/>
          <w:sz w:val="20"/>
          <w:szCs w:val="20"/>
        </w:rPr>
        <w:fldChar w:fldCharType="begin"/>
      </w:r>
      <w:r w:rsidRPr="00C421AA">
        <w:rPr>
          <w:rFonts w:ascii="Times New Roman" w:hAnsi="Times New Roman" w:cs="Times New Roman"/>
          <w:sz w:val="20"/>
          <w:szCs w:val="20"/>
        </w:rPr>
        <w:instrText xml:space="preserve"> SEQ Figura \* ARABIC </w:instrText>
      </w:r>
      <w:r w:rsidRPr="00C421AA">
        <w:rPr>
          <w:rFonts w:ascii="Times New Roman" w:hAnsi="Times New Roman" w:cs="Times New Roman"/>
          <w:sz w:val="20"/>
          <w:szCs w:val="20"/>
        </w:rPr>
        <w:fldChar w:fldCharType="separate"/>
      </w:r>
      <w:r w:rsidRPr="00C421AA">
        <w:rPr>
          <w:rFonts w:ascii="Times New Roman" w:hAnsi="Times New Roman" w:cs="Times New Roman"/>
          <w:noProof/>
          <w:sz w:val="20"/>
          <w:szCs w:val="20"/>
        </w:rPr>
        <w:t>16</w:t>
      </w:r>
      <w:r w:rsidRPr="00C421AA">
        <w:rPr>
          <w:rFonts w:ascii="Times New Roman" w:hAnsi="Times New Roman" w:cs="Times New Roman"/>
          <w:noProof/>
          <w:sz w:val="20"/>
          <w:szCs w:val="20"/>
        </w:rPr>
        <w:fldChar w:fldCharType="end"/>
      </w:r>
      <w:r w:rsidRPr="00C421AA">
        <w:rPr>
          <w:rFonts w:ascii="Times New Roman" w:hAnsi="Times New Roman" w:cs="Times New Roman"/>
          <w:sz w:val="20"/>
          <w:szCs w:val="20"/>
        </w:rPr>
        <w:t xml:space="preserve"> Tela Cadastro de Serviços</w:t>
      </w:r>
      <w:bookmarkEnd w:id="595"/>
    </w:p>
    <w:p w14:paraId="46FC6FFC" w14:textId="77777777" w:rsidR="00B44D7B" w:rsidRPr="00F16B9C" w:rsidRDefault="00B44D7B" w:rsidP="00C421AA">
      <w:pPr>
        <w:pStyle w:val="PargrafodaLista"/>
        <w:keepNext/>
        <w:ind w:left="0"/>
        <w:mirrorIndents/>
        <w:jc w:val="left"/>
        <w:rPr>
          <w:rFonts w:ascii="Times New Roman" w:hAnsi="Times New Roman" w:cs="Times New Roman"/>
          <w:sz w:val="24"/>
          <w:szCs w:val="24"/>
        </w:rPr>
      </w:pPr>
    </w:p>
    <w:p w14:paraId="5D60FDF2" w14:textId="77777777" w:rsidR="00B44D7B" w:rsidRPr="00F16B9C" w:rsidRDefault="00B44D7B" w:rsidP="00894057">
      <w:pPr>
        <w:pStyle w:val="PargrafodaLista"/>
        <w:keepNext/>
        <w:numPr>
          <w:ilvl w:val="2"/>
          <w:numId w:val="43"/>
        </w:numPr>
        <w:ind w:left="0" w:firstLine="709"/>
        <w:mirrorIndents/>
        <w:jc w:val="left"/>
        <w:outlineLvl w:val="2"/>
        <w:rPr>
          <w:rFonts w:ascii="Times New Roman" w:hAnsi="Times New Roman" w:cs="Times New Roman"/>
          <w:sz w:val="24"/>
          <w:szCs w:val="24"/>
        </w:rPr>
      </w:pPr>
      <w:bookmarkStart w:id="596" w:name="_Toc120825372"/>
      <w:r w:rsidRPr="00F16B9C">
        <w:rPr>
          <w:rFonts w:ascii="Times New Roman" w:hAnsi="Times New Roman" w:cs="Times New Roman"/>
          <w:sz w:val="24"/>
          <w:szCs w:val="24"/>
        </w:rPr>
        <w:t>Cadastrar Equipamentos</w:t>
      </w:r>
      <w:bookmarkEnd w:id="596"/>
    </w:p>
    <w:p w14:paraId="6CFB203A" w14:textId="77777777" w:rsidR="00B44D7B" w:rsidRPr="00F16B9C" w:rsidRDefault="00B44D7B" w:rsidP="00C421AA">
      <w:pPr>
        <w:keepNext/>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Tela criada para Cadastrar Excluir e Consultar informações relativas a Equipamentos, presente no UC005.</w:t>
      </w:r>
    </w:p>
    <w:p w14:paraId="17DCA313" w14:textId="0668C987" w:rsidR="00C421AA" w:rsidRPr="00F16B9C" w:rsidRDefault="00B44D7B" w:rsidP="00EE1B4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5F6165FC" wp14:editId="41F8AAB2">
            <wp:extent cx="4995320" cy="3480179"/>
            <wp:effectExtent l="0" t="0" r="0" b="6350"/>
            <wp:docPr id="49" name="Imagem 49"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Gráfico&#10;&#10;Descrição gerada automaticamente"/>
                    <pic:cNvPicPr/>
                  </pic:nvPicPr>
                  <pic:blipFill>
                    <a:blip r:embed="rId81"/>
                    <a:stretch>
                      <a:fillRect/>
                    </a:stretch>
                  </pic:blipFill>
                  <pic:spPr>
                    <a:xfrm>
                      <a:off x="0" y="0"/>
                      <a:ext cx="5039828" cy="3511187"/>
                    </a:xfrm>
                    <a:prstGeom prst="rect">
                      <a:avLst/>
                    </a:prstGeom>
                  </pic:spPr>
                </pic:pic>
              </a:graphicData>
            </a:graphic>
          </wp:inline>
        </w:drawing>
      </w:r>
      <w:r w:rsidR="00EE1B4C">
        <w:rPr>
          <w:rFonts w:ascii="Times New Roman" w:hAnsi="Times New Roman" w:cs="Times New Roman"/>
          <w:sz w:val="24"/>
          <w:szCs w:val="24"/>
        </w:rPr>
        <w:br w:type="page"/>
      </w:r>
    </w:p>
    <w:p w14:paraId="7F6CFA61" w14:textId="77777777" w:rsidR="00B44D7B" w:rsidRPr="00F16B9C" w:rsidRDefault="00B44D7B" w:rsidP="00894057">
      <w:pPr>
        <w:pStyle w:val="PargrafodaLista"/>
        <w:keepNext/>
        <w:numPr>
          <w:ilvl w:val="2"/>
          <w:numId w:val="43"/>
        </w:numPr>
        <w:ind w:left="0" w:firstLine="709"/>
        <w:mirrorIndents/>
        <w:jc w:val="left"/>
        <w:outlineLvl w:val="2"/>
        <w:rPr>
          <w:rFonts w:ascii="Times New Roman" w:hAnsi="Times New Roman" w:cs="Times New Roman"/>
          <w:sz w:val="24"/>
          <w:szCs w:val="24"/>
        </w:rPr>
      </w:pPr>
      <w:bookmarkStart w:id="597" w:name="_Toc120825373"/>
      <w:r w:rsidRPr="00F16B9C">
        <w:rPr>
          <w:rFonts w:ascii="Times New Roman" w:hAnsi="Times New Roman" w:cs="Times New Roman"/>
          <w:sz w:val="24"/>
          <w:szCs w:val="24"/>
        </w:rPr>
        <w:lastRenderedPageBreak/>
        <w:t>Registrar Solicitação de Serviço</w:t>
      </w:r>
      <w:bookmarkEnd w:id="597"/>
    </w:p>
    <w:p w14:paraId="12CE6A21" w14:textId="77777777" w:rsidR="00B44D7B" w:rsidRPr="00F16B9C" w:rsidRDefault="00B44D7B" w:rsidP="00C421AA">
      <w:pPr>
        <w:keepNext/>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Tela criada para Registrar novas Solicitações, presente no UC006.</w:t>
      </w:r>
    </w:p>
    <w:p w14:paraId="13CA3674" w14:textId="77777777" w:rsidR="00B44D7B" w:rsidRPr="00F16B9C" w:rsidRDefault="00B44D7B" w:rsidP="00F16B9C">
      <w:pPr>
        <w:keepNext/>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26DE71BE" wp14:editId="4BD9CEAC">
            <wp:extent cx="4557411" cy="6482686"/>
            <wp:effectExtent l="0" t="0" r="0" b="0"/>
            <wp:docPr id="50" name="Imagem 50" descr="Interface gráfica do usuário, 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Interface gráfica do usuário, Tabela&#10;&#10;Descrição gerada automaticamente com confiança média"/>
                    <pic:cNvPicPr/>
                  </pic:nvPicPr>
                  <pic:blipFill>
                    <a:blip r:embed="rId82"/>
                    <a:stretch>
                      <a:fillRect/>
                    </a:stretch>
                  </pic:blipFill>
                  <pic:spPr>
                    <a:xfrm>
                      <a:off x="0" y="0"/>
                      <a:ext cx="4584005" cy="6520515"/>
                    </a:xfrm>
                    <a:prstGeom prst="rect">
                      <a:avLst/>
                    </a:prstGeom>
                  </pic:spPr>
                </pic:pic>
              </a:graphicData>
            </a:graphic>
          </wp:inline>
        </w:drawing>
      </w:r>
    </w:p>
    <w:p w14:paraId="4F97B809" w14:textId="77777777" w:rsidR="00B44D7B" w:rsidRPr="00C421AA" w:rsidRDefault="00B44D7B" w:rsidP="00F16B9C">
      <w:pPr>
        <w:pStyle w:val="Legenda"/>
        <w:spacing w:after="0" w:line="360" w:lineRule="auto"/>
        <w:contextualSpacing/>
        <w:mirrorIndents/>
        <w:rPr>
          <w:rFonts w:ascii="Times New Roman" w:hAnsi="Times New Roman" w:cs="Times New Roman"/>
          <w:sz w:val="20"/>
          <w:szCs w:val="20"/>
        </w:rPr>
      </w:pPr>
      <w:bookmarkStart w:id="598" w:name="_Toc120825402"/>
      <w:r w:rsidRPr="00C421AA">
        <w:rPr>
          <w:rFonts w:ascii="Times New Roman" w:hAnsi="Times New Roman" w:cs="Times New Roman"/>
          <w:sz w:val="20"/>
          <w:szCs w:val="20"/>
        </w:rPr>
        <w:t xml:space="preserve">Figura </w:t>
      </w:r>
      <w:r w:rsidRPr="00C421AA">
        <w:rPr>
          <w:rFonts w:ascii="Times New Roman" w:hAnsi="Times New Roman" w:cs="Times New Roman"/>
          <w:sz w:val="20"/>
          <w:szCs w:val="20"/>
        </w:rPr>
        <w:fldChar w:fldCharType="begin"/>
      </w:r>
      <w:r w:rsidRPr="00C421AA">
        <w:rPr>
          <w:rFonts w:ascii="Times New Roman" w:hAnsi="Times New Roman" w:cs="Times New Roman"/>
          <w:sz w:val="20"/>
          <w:szCs w:val="20"/>
        </w:rPr>
        <w:instrText xml:space="preserve"> SEQ Figura \* ARABIC </w:instrText>
      </w:r>
      <w:r w:rsidRPr="00C421AA">
        <w:rPr>
          <w:rFonts w:ascii="Times New Roman" w:hAnsi="Times New Roman" w:cs="Times New Roman"/>
          <w:sz w:val="20"/>
          <w:szCs w:val="20"/>
        </w:rPr>
        <w:fldChar w:fldCharType="separate"/>
      </w:r>
      <w:r w:rsidRPr="00C421AA">
        <w:rPr>
          <w:rFonts w:ascii="Times New Roman" w:hAnsi="Times New Roman" w:cs="Times New Roman"/>
          <w:noProof/>
          <w:sz w:val="20"/>
          <w:szCs w:val="20"/>
        </w:rPr>
        <w:t>17</w:t>
      </w:r>
      <w:r w:rsidRPr="00C421AA">
        <w:rPr>
          <w:rFonts w:ascii="Times New Roman" w:hAnsi="Times New Roman" w:cs="Times New Roman"/>
          <w:noProof/>
          <w:sz w:val="20"/>
          <w:szCs w:val="20"/>
        </w:rPr>
        <w:fldChar w:fldCharType="end"/>
      </w:r>
      <w:r w:rsidRPr="00C421AA">
        <w:rPr>
          <w:rFonts w:ascii="Times New Roman" w:hAnsi="Times New Roman" w:cs="Times New Roman"/>
          <w:sz w:val="20"/>
          <w:szCs w:val="20"/>
        </w:rPr>
        <w:t xml:space="preserve"> Tela Registrar Solicitação de Serviço</w:t>
      </w:r>
      <w:bookmarkEnd w:id="598"/>
    </w:p>
    <w:p w14:paraId="0A7C1E72" w14:textId="77777777" w:rsidR="00B44D7B" w:rsidRPr="00F16B9C" w:rsidRDefault="00B44D7B" w:rsidP="00894057">
      <w:pPr>
        <w:pStyle w:val="PargrafodaLista"/>
        <w:keepNext/>
        <w:numPr>
          <w:ilvl w:val="2"/>
          <w:numId w:val="43"/>
        </w:numPr>
        <w:ind w:left="0" w:firstLine="709"/>
        <w:mirrorIndents/>
        <w:jc w:val="left"/>
        <w:outlineLvl w:val="2"/>
        <w:rPr>
          <w:rFonts w:ascii="Times New Roman" w:hAnsi="Times New Roman" w:cs="Times New Roman"/>
          <w:sz w:val="24"/>
          <w:szCs w:val="24"/>
        </w:rPr>
      </w:pPr>
      <w:bookmarkStart w:id="599" w:name="_Toc120825374"/>
      <w:r w:rsidRPr="00F16B9C">
        <w:rPr>
          <w:rFonts w:ascii="Times New Roman" w:hAnsi="Times New Roman" w:cs="Times New Roman"/>
          <w:sz w:val="24"/>
          <w:szCs w:val="24"/>
        </w:rPr>
        <w:lastRenderedPageBreak/>
        <w:t>Aceitar ou Recusar de Solicitação de Serviço</w:t>
      </w:r>
      <w:bookmarkEnd w:id="599"/>
    </w:p>
    <w:p w14:paraId="56A8A17A" w14:textId="0B62CEC1" w:rsidR="00B44D7B" w:rsidRPr="00F16B9C" w:rsidRDefault="00E376BA" w:rsidP="00E376BA">
      <w:pPr>
        <w:keepNext/>
        <w:contextualSpacing/>
        <w:mirrorIndents/>
        <w:jc w:val="left"/>
        <w:rPr>
          <w:rFonts w:ascii="Times New Roman" w:hAnsi="Times New Roman" w:cs="Times New Roman"/>
          <w:sz w:val="24"/>
          <w:szCs w:val="24"/>
        </w:rPr>
      </w:pPr>
      <w:r w:rsidRPr="00F16B9C">
        <w:rPr>
          <w:rFonts w:ascii="Times New Roman" w:hAnsi="Times New Roman" w:cs="Times New Roman"/>
          <w:noProof/>
          <w:sz w:val="24"/>
          <w:szCs w:val="24"/>
        </w:rPr>
        <w:drawing>
          <wp:anchor distT="0" distB="0" distL="114300" distR="114300" simplePos="0" relativeHeight="251682816" behindDoc="0" locked="0" layoutInCell="1" allowOverlap="1" wp14:anchorId="234BEE31" wp14:editId="3C07F275">
            <wp:simplePos x="0" y="0"/>
            <wp:positionH relativeFrom="column">
              <wp:posOffset>-107315</wp:posOffset>
            </wp:positionH>
            <wp:positionV relativeFrom="paragraph">
              <wp:posOffset>523875</wp:posOffset>
            </wp:positionV>
            <wp:extent cx="6145530" cy="4359275"/>
            <wp:effectExtent l="0" t="0" r="7620" b="3175"/>
            <wp:wrapSquare wrapText="bothSides"/>
            <wp:docPr id="51" name="Imagem 5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Interface gráfica do usuário, Texto, Aplicativo&#10;&#10;Descrição gerada automaticamente"/>
                    <pic:cNvPicPr/>
                  </pic:nvPicPr>
                  <pic:blipFill>
                    <a:blip r:embed="rId83">
                      <a:extLst>
                        <a:ext uri="{28A0092B-C50C-407E-A947-70E740481C1C}">
                          <a14:useLocalDpi xmlns:a14="http://schemas.microsoft.com/office/drawing/2010/main" val="0"/>
                        </a:ext>
                      </a:extLst>
                    </a:blip>
                    <a:stretch>
                      <a:fillRect/>
                    </a:stretch>
                  </pic:blipFill>
                  <pic:spPr>
                    <a:xfrm>
                      <a:off x="0" y="0"/>
                      <a:ext cx="6145530" cy="4359275"/>
                    </a:xfrm>
                    <a:prstGeom prst="rect">
                      <a:avLst/>
                    </a:prstGeom>
                  </pic:spPr>
                </pic:pic>
              </a:graphicData>
            </a:graphic>
          </wp:anchor>
        </w:drawing>
      </w:r>
      <w:r w:rsidR="00B44D7B" w:rsidRPr="00F16B9C">
        <w:rPr>
          <w:rFonts w:ascii="Times New Roman" w:hAnsi="Times New Roman" w:cs="Times New Roman"/>
          <w:sz w:val="24"/>
          <w:szCs w:val="24"/>
        </w:rPr>
        <w:t>Tela criada para Consultar Aceitar ou Excluir solicitações. A principal tela do CSID e do UC007.</w:t>
      </w:r>
    </w:p>
    <w:p w14:paraId="1E47A9A7" w14:textId="57FC76B4" w:rsidR="00B44D7B" w:rsidRPr="00F16B9C" w:rsidRDefault="00B44D7B" w:rsidP="00F16B9C">
      <w:pPr>
        <w:keepNext/>
        <w:contextualSpacing/>
        <w:mirrorIndents/>
        <w:rPr>
          <w:rFonts w:ascii="Times New Roman" w:hAnsi="Times New Roman" w:cs="Times New Roman"/>
          <w:sz w:val="24"/>
          <w:szCs w:val="24"/>
        </w:rPr>
      </w:pPr>
    </w:p>
    <w:p w14:paraId="3E442776" w14:textId="77777777" w:rsidR="00B44D7B" w:rsidRPr="00E376BA" w:rsidRDefault="00B44D7B" w:rsidP="00F16B9C">
      <w:pPr>
        <w:pStyle w:val="Legenda"/>
        <w:spacing w:after="0" w:line="360" w:lineRule="auto"/>
        <w:contextualSpacing/>
        <w:mirrorIndents/>
        <w:rPr>
          <w:rFonts w:ascii="Times New Roman" w:hAnsi="Times New Roman" w:cs="Times New Roman"/>
          <w:sz w:val="20"/>
          <w:szCs w:val="20"/>
        </w:rPr>
      </w:pPr>
      <w:bookmarkStart w:id="600" w:name="_Toc120825403"/>
      <w:r w:rsidRPr="00E376BA">
        <w:rPr>
          <w:rFonts w:ascii="Times New Roman" w:hAnsi="Times New Roman" w:cs="Times New Roman"/>
          <w:sz w:val="20"/>
          <w:szCs w:val="20"/>
        </w:rPr>
        <w:t xml:space="preserve">Figura </w:t>
      </w:r>
      <w:r w:rsidRPr="00E376BA">
        <w:rPr>
          <w:rFonts w:ascii="Times New Roman" w:hAnsi="Times New Roman" w:cs="Times New Roman"/>
          <w:sz w:val="20"/>
          <w:szCs w:val="20"/>
        </w:rPr>
        <w:fldChar w:fldCharType="begin"/>
      </w:r>
      <w:r w:rsidRPr="00E376BA">
        <w:rPr>
          <w:rFonts w:ascii="Times New Roman" w:hAnsi="Times New Roman" w:cs="Times New Roman"/>
          <w:sz w:val="20"/>
          <w:szCs w:val="20"/>
        </w:rPr>
        <w:instrText xml:space="preserve"> SEQ Figura \* ARABIC </w:instrText>
      </w:r>
      <w:r w:rsidRPr="00E376BA">
        <w:rPr>
          <w:rFonts w:ascii="Times New Roman" w:hAnsi="Times New Roman" w:cs="Times New Roman"/>
          <w:sz w:val="20"/>
          <w:szCs w:val="20"/>
        </w:rPr>
        <w:fldChar w:fldCharType="separate"/>
      </w:r>
      <w:r w:rsidRPr="00E376BA">
        <w:rPr>
          <w:rFonts w:ascii="Times New Roman" w:hAnsi="Times New Roman" w:cs="Times New Roman"/>
          <w:noProof/>
          <w:sz w:val="20"/>
          <w:szCs w:val="20"/>
        </w:rPr>
        <w:t>18</w:t>
      </w:r>
      <w:r w:rsidRPr="00E376BA">
        <w:rPr>
          <w:rFonts w:ascii="Times New Roman" w:hAnsi="Times New Roman" w:cs="Times New Roman"/>
          <w:noProof/>
          <w:sz w:val="20"/>
          <w:szCs w:val="20"/>
        </w:rPr>
        <w:fldChar w:fldCharType="end"/>
      </w:r>
      <w:r w:rsidRPr="00E376BA">
        <w:rPr>
          <w:rFonts w:ascii="Times New Roman" w:hAnsi="Times New Roman" w:cs="Times New Roman"/>
          <w:sz w:val="20"/>
          <w:szCs w:val="20"/>
        </w:rPr>
        <w:t xml:space="preserve"> Tela Aceitar ou Recusar de Solicitação de Serviço</w:t>
      </w:r>
      <w:bookmarkEnd w:id="600"/>
    </w:p>
    <w:p w14:paraId="57AAB1C2" w14:textId="77777777" w:rsidR="00B44D7B" w:rsidRPr="00F16B9C" w:rsidRDefault="00B44D7B" w:rsidP="00894057">
      <w:pPr>
        <w:pStyle w:val="PargrafodaLista"/>
        <w:keepNext/>
        <w:numPr>
          <w:ilvl w:val="2"/>
          <w:numId w:val="43"/>
        </w:numPr>
        <w:ind w:left="0" w:firstLine="709"/>
        <w:mirrorIndents/>
        <w:jc w:val="left"/>
        <w:outlineLvl w:val="2"/>
        <w:rPr>
          <w:rFonts w:ascii="Times New Roman" w:hAnsi="Times New Roman" w:cs="Times New Roman"/>
          <w:sz w:val="24"/>
          <w:szCs w:val="24"/>
        </w:rPr>
      </w:pPr>
      <w:bookmarkStart w:id="601" w:name="_Toc120825375"/>
      <w:r w:rsidRPr="00F16B9C">
        <w:rPr>
          <w:rFonts w:ascii="Times New Roman" w:hAnsi="Times New Roman" w:cs="Times New Roman"/>
          <w:sz w:val="24"/>
          <w:szCs w:val="24"/>
        </w:rPr>
        <w:lastRenderedPageBreak/>
        <w:t>Exclusão de Solicitação de Serviço</w:t>
      </w:r>
      <w:bookmarkEnd w:id="601"/>
    </w:p>
    <w:p w14:paraId="4A723BCA" w14:textId="3352C5AD" w:rsidR="00B44D7B" w:rsidRPr="00F16B9C" w:rsidRDefault="001B3FDB" w:rsidP="00E376BA">
      <w:pPr>
        <w:keepNext/>
        <w:contextualSpacing/>
        <w:mirrorIndents/>
        <w:jc w:val="left"/>
        <w:rPr>
          <w:rFonts w:ascii="Times New Roman" w:hAnsi="Times New Roman" w:cs="Times New Roman"/>
          <w:sz w:val="24"/>
          <w:szCs w:val="24"/>
        </w:rPr>
      </w:pPr>
      <w:r w:rsidRPr="00F16B9C">
        <w:rPr>
          <w:rFonts w:ascii="Times New Roman" w:hAnsi="Times New Roman" w:cs="Times New Roman"/>
          <w:noProof/>
          <w:sz w:val="24"/>
          <w:szCs w:val="24"/>
        </w:rPr>
        <w:drawing>
          <wp:anchor distT="0" distB="0" distL="114300" distR="114300" simplePos="0" relativeHeight="251674624" behindDoc="0" locked="0" layoutInCell="1" allowOverlap="1" wp14:anchorId="4369460D" wp14:editId="28D898D0">
            <wp:simplePos x="0" y="0"/>
            <wp:positionH relativeFrom="column">
              <wp:posOffset>-385445</wp:posOffset>
            </wp:positionH>
            <wp:positionV relativeFrom="paragraph">
              <wp:posOffset>497840</wp:posOffset>
            </wp:positionV>
            <wp:extent cx="6433185" cy="4550410"/>
            <wp:effectExtent l="0" t="0" r="5715" b="2540"/>
            <wp:wrapSquare wrapText="bothSides"/>
            <wp:docPr id="52" name="Imagem 5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Interface gráfica do usuário, Texto, Aplicativo&#10;&#10;Descrição gerada automaticamente"/>
                    <pic:cNvPicPr/>
                  </pic:nvPicPr>
                  <pic:blipFill>
                    <a:blip r:embed="rId84">
                      <a:extLst>
                        <a:ext uri="{28A0092B-C50C-407E-A947-70E740481C1C}">
                          <a14:useLocalDpi xmlns:a14="http://schemas.microsoft.com/office/drawing/2010/main" val="0"/>
                        </a:ext>
                      </a:extLst>
                    </a:blip>
                    <a:stretch>
                      <a:fillRect/>
                    </a:stretch>
                  </pic:blipFill>
                  <pic:spPr>
                    <a:xfrm>
                      <a:off x="0" y="0"/>
                      <a:ext cx="6433185" cy="4550410"/>
                    </a:xfrm>
                    <a:prstGeom prst="rect">
                      <a:avLst/>
                    </a:prstGeom>
                  </pic:spPr>
                </pic:pic>
              </a:graphicData>
            </a:graphic>
          </wp:anchor>
        </w:drawing>
      </w:r>
      <w:r w:rsidR="00B44D7B" w:rsidRPr="00F16B9C">
        <w:rPr>
          <w:rFonts w:ascii="Times New Roman" w:hAnsi="Times New Roman" w:cs="Times New Roman"/>
          <w:sz w:val="24"/>
          <w:szCs w:val="24"/>
        </w:rPr>
        <w:t>Pergunta feita no momento da exclusão de uma solicitação para dar fim aos itens devidamente. Presente no UC008.</w:t>
      </w:r>
    </w:p>
    <w:p w14:paraId="1B6C85D5" w14:textId="54E8B004" w:rsidR="00B44D7B" w:rsidRPr="00F16B9C" w:rsidRDefault="00B44D7B" w:rsidP="00F16B9C">
      <w:pPr>
        <w:keepNext/>
        <w:contextualSpacing/>
        <w:mirrorIndents/>
        <w:rPr>
          <w:rFonts w:ascii="Times New Roman" w:hAnsi="Times New Roman" w:cs="Times New Roman"/>
          <w:sz w:val="24"/>
          <w:szCs w:val="24"/>
        </w:rPr>
      </w:pPr>
    </w:p>
    <w:p w14:paraId="2D5700DD" w14:textId="77777777" w:rsidR="00B44D7B" w:rsidRPr="00E376BA" w:rsidRDefault="00B44D7B" w:rsidP="00F16B9C">
      <w:pPr>
        <w:pStyle w:val="Legenda"/>
        <w:spacing w:after="0" w:line="360" w:lineRule="auto"/>
        <w:contextualSpacing/>
        <w:mirrorIndents/>
        <w:rPr>
          <w:rFonts w:ascii="Times New Roman" w:hAnsi="Times New Roman" w:cs="Times New Roman"/>
          <w:sz w:val="20"/>
          <w:szCs w:val="20"/>
        </w:rPr>
      </w:pPr>
      <w:bookmarkStart w:id="602" w:name="_Toc120825404"/>
      <w:r w:rsidRPr="00E376BA">
        <w:rPr>
          <w:rFonts w:ascii="Times New Roman" w:hAnsi="Times New Roman" w:cs="Times New Roman"/>
          <w:sz w:val="20"/>
          <w:szCs w:val="20"/>
        </w:rPr>
        <w:t xml:space="preserve">Figura </w:t>
      </w:r>
      <w:r w:rsidRPr="00E376BA">
        <w:rPr>
          <w:rFonts w:ascii="Times New Roman" w:hAnsi="Times New Roman" w:cs="Times New Roman"/>
          <w:sz w:val="20"/>
          <w:szCs w:val="20"/>
        </w:rPr>
        <w:fldChar w:fldCharType="begin"/>
      </w:r>
      <w:r w:rsidRPr="00E376BA">
        <w:rPr>
          <w:rFonts w:ascii="Times New Roman" w:hAnsi="Times New Roman" w:cs="Times New Roman"/>
          <w:sz w:val="20"/>
          <w:szCs w:val="20"/>
        </w:rPr>
        <w:instrText xml:space="preserve"> SEQ Figura \* ARABIC </w:instrText>
      </w:r>
      <w:r w:rsidRPr="00E376BA">
        <w:rPr>
          <w:rFonts w:ascii="Times New Roman" w:hAnsi="Times New Roman" w:cs="Times New Roman"/>
          <w:sz w:val="20"/>
          <w:szCs w:val="20"/>
        </w:rPr>
        <w:fldChar w:fldCharType="separate"/>
      </w:r>
      <w:r w:rsidRPr="00E376BA">
        <w:rPr>
          <w:rFonts w:ascii="Times New Roman" w:hAnsi="Times New Roman" w:cs="Times New Roman"/>
          <w:noProof/>
          <w:sz w:val="20"/>
          <w:szCs w:val="20"/>
        </w:rPr>
        <w:t>19</w:t>
      </w:r>
      <w:r w:rsidRPr="00E376BA">
        <w:rPr>
          <w:rFonts w:ascii="Times New Roman" w:hAnsi="Times New Roman" w:cs="Times New Roman"/>
          <w:noProof/>
          <w:sz w:val="20"/>
          <w:szCs w:val="20"/>
        </w:rPr>
        <w:fldChar w:fldCharType="end"/>
      </w:r>
      <w:r w:rsidRPr="00E376BA">
        <w:rPr>
          <w:rFonts w:ascii="Times New Roman" w:hAnsi="Times New Roman" w:cs="Times New Roman"/>
          <w:sz w:val="20"/>
          <w:szCs w:val="20"/>
        </w:rPr>
        <w:t xml:space="preserve"> Tela Exclusão de Solicitação de Serviço</w:t>
      </w:r>
      <w:bookmarkEnd w:id="602"/>
    </w:p>
    <w:p w14:paraId="7DC8F8DF" w14:textId="77777777" w:rsidR="00B44D7B" w:rsidRPr="00F16B9C" w:rsidRDefault="00B44D7B" w:rsidP="00894057">
      <w:pPr>
        <w:pStyle w:val="PargrafodaLista"/>
        <w:keepNext/>
        <w:numPr>
          <w:ilvl w:val="2"/>
          <w:numId w:val="43"/>
        </w:numPr>
        <w:ind w:left="0" w:firstLine="709"/>
        <w:mirrorIndents/>
        <w:jc w:val="left"/>
        <w:outlineLvl w:val="2"/>
        <w:rPr>
          <w:rFonts w:ascii="Times New Roman" w:hAnsi="Times New Roman" w:cs="Times New Roman"/>
          <w:sz w:val="24"/>
          <w:szCs w:val="24"/>
        </w:rPr>
      </w:pPr>
      <w:bookmarkStart w:id="603" w:name="_Toc120825376"/>
      <w:r w:rsidRPr="00F16B9C">
        <w:rPr>
          <w:rFonts w:ascii="Times New Roman" w:hAnsi="Times New Roman" w:cs="Times New Roman"/>
          <w:sz w:val="24"/>
          <w:szCs w:val="24"/>
        </w:rPr>
        <w:lastRenderedPageBreak/>
        <w:t>Exibir Todas as Solicitações</w:t>
      </w:r>
      <w:bookmarkEnd w:id="603"/>
    </w:p>
    <w:p w14:paraId="22007401" w14:textId="77777777" w:rsidR="00B44D7B" w:rsidRPr="00F16B9C" w:rsidRDefault="00B44D7B" w:rsidP="00E376BA">
      <w:pPr>
        <w:keepNext/>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Principal tela do CSID, exibindo o painel de Todas as Solicitações, que exibe solicitações criadas e encarregadas por todos os usuários. Observe a borda branca com a nomenclatura “Todas as Solicitações”.</w:t>
      </w:r>
    </w:p>
    <w:p w14:paraId="066F20E9" w14:textId="5FB163E9" w:rsidR="00B44D7B" w:rsidRPr="00F16B9C" w:rsidRDefault="00B44D7B" w:rsidP="00E376BA">
      <w:pPr>
        <w:keepNext/>
        <w:ind w:right="-710"/>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00434D75" wp14:editId="01AE2C5D">
            <wp:extent cx="6194535" cy="4380614"/>
            <wp:effectExtent l="0" t="0" r="0" b="1270"/>
            <wp:docPr id="54" name="Imagem 5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Texto, Aplicativo&#10;&#10;Descrição gerada automaticamente"/>
                    <pic:cNvPicPr/>
                  </pic:nvPicPr>
                  <pic:blipFill>
                    <a:blip r:embed="rId85"/>
                    <a:stretch>
                      <a:fillRect/>
                    </a:stretch>
                  </pic:blipFill>
                  <pic:spPr>
                    <a:xfrm>
                      <a:off x="0" y="0"/>
                      <a:ext cx="6194535" cy="4380614"/>
                    </a:xfrm>
                    <a:prstGeom prst="rect">
                      <a:avLst/>
                    </a:prstGeom>
                  </pic:spPr>
                </pic:pic>
              </a:graphicData>
            </a:graphic>
          </wp:inline>
        </w:drawing>
      </w:r>
    </w:p>
    <w:p w14:paraId="704E3640" w14:textId="77777777" w:rsidR="00B44D7B" w:rsidRPr="00E376BA" w:rsidRDefault="00B44D7B" w:rsidP="00F16B9C">
      <w:pPr>
        <w:pStyle w:val="Legenda"/>
        <w:spacing w:after="0" w:line="360" w:lineRule="auto"/>
        <w:contextualSpacing/>
        <w:mirrorIndents/>
        <w:rPr>
          <w:rFonts w:ascii="Times New Roman" w:hAnsi="Times New Roman" w:cs="Times New Roman"/>
          <w:sz w:val="20"/>
          <w:szCs w:val="20"/>
        </w:rPr>
      </w:pPr>
      <w:bookmarkStart w:id="604" w:name="_Toc120825405"/>
      <w:r w:rsidRPr="00E376BA">
        <w:rPr>
          <w:rFonts w:ascii="Times New Roman" w:hAnsi="Times New Roman" w:cs="Times New Roman"/>
          <w:sz w:val="20"/>
          <w:szCs w:val="20"/>
        </w:rPr>
        <w:t xml:space="preserve">Figura </w:t>
      </w:r>
      <w:r w:rsidRPr="00E376BA">
        <w:rPr>
          <w:rFonts w:ascii="Times New Roman" w:hAnsi="Times New Roman" w:cs="Times New Roman"/>
          <w:sz w:val="20"/>
          <w:szCs w:val="20"/>
        </w:rPr>
        <w:fldChar w:fldCharType="begin"/>
      </w:r>
      <w:r w:rsidRPr="00E376BA">
        <w:rPr>
          <w:rFonts w:ascii="Times New Roman" w:hAnsi="Times New Roman" w:cs="Times New Roman"/>
          <w:sz w:val="20"/>
          <w:szCs w:val="20"/>
        </w:rPr>
        <w:instrText xml:space="preserve"> SEQ Figura \* ARABIC </w:instrText>
      </w:r>
      <w:r w:rsidRPr="00E376BA">
        <w:rPr>
          <w:rFonts w:ascii="Times New Roman" w:hAnsi="Times New Roman" w:cs="Times New Roman"/>
          <w:sz w:val="20"/>
          <w:szCs w:val="20"/>
        </w:rPr>
        <w:fldChar w:fldCharType="separate"/>
      </w:r>
      <w:r w:rsidRPr="00E376BA">
        <w:rPr>
          <w:rFonts w:ascii="Times New Roman" w:hAnsi="Times New Roman" w:cs="Times New Roman"/>
          <w:noProof/>
          <w:sz w:val="20"/>
          <w:szCs w:val="20"/>
        </w:rPr>
        <w:t>20</w:t>
      </w:r>
      <w:r w:rsidRPr="00E376BA">
        <w:rPr>
          <w:rFonts w:ascii="Times New Roman" w:hAnsi="Times New Roman" w:cs="Times New Roman"/>
          <w:noProof/>
          <w:sz w:val="20"/>
          <w:szCs w:val="20"/>
        </w:rPr>
        <w:fldChar w:fldCharType="end"/>
      </w:r>
      <w:r w:rsidRPr="00E376BA">
        <w:rPr>
          <w:rFonts w:ascii="Times New Roman" w:hAnsi="Times New Roman" w:cs="Times New Roman"/>
          <w:sz w:val="20"/>
          <w:szCs w:val="20"/>
        </w:rPr>
        <w:t xml:space="preserve"> Tela Exibir Todas as Solicitações de Serviço</w:t>
      </w:r>
      <w:bookmarkEnd w:id="604"/>
    </w:p>
    <w:p w14:paraId="03842A84" w14:textId="77777777" w:rsidR="00B44D7B" w:rsidRPr="00F16B9C" w:rsidRDefault="00B44D7B" w:rsidP="00894057">
      <w:pPr>
        <w:pStyle w:val="PargrafodaLista"/>
        <w:keepNext/>
        <w:numPr>
          <w:ilvl w:val="2"/>
          <w:numId w:val="43"/>
        </w:numPr>
        <w:ind w:left="0" w:firstLine="709"/>
        <w:mirrorIndents/>
        <w:jc w:val="left"/>
        <w:outlineLvl w:val="2"/>
        <w:rPr>
          <w:rFonts w:ascii="Times New Roman" w:hAnsi="Times New Roman" w:cs="Times New Roman"/>
          <w:sz w:val="24"/>
          <w:szCs w:val="24"/>
        </w:rPr>
      </w:pPr>
      <w:bookmarkStart w:id="605" w:name="_Toc120825377"/>
      <w:r w:rsidRPr="00F16B9C">
        <w:rPr>
          <w:rFonts w:ascii="Times New Roman" w:hAnsi="Times New Roman" w:cs="Times New Roman"/>
          <w:sz w:val="24"/>
          <w:szCs w:val="24"/>
        </w:rPr>
        <w:lastRenderedPageBreak/>
        <w:t>Exibir Minhas Solicitações</w:t>
      </w:r>
      <w:bookmarkEnd w:id="605"/>
    </w:p>
    <w:p w14:paraId="005FC7C6" w14:textId="13DC71E5" w:rsidR="00B44D7B" w:rsidRPr="00F16B9C" w:rsidRDefault="0035432D" w:rsidP="00E376BA">
      <w:pPr>
        <w:keepNext/>
        <w:contextualSpacing/>
        <w:mirrorIndents/>
        <w:jc w:val="left"/>
        <w:rPr>
          <w:rFonts w:ascii="Times New Roman" w:hAnsi="Times New Roman" w:cs="Times New Roman"/>
          <w:sz w:val="24"/>
          <w:szCs w:val="24"/>
        </w:rPr>
      </w:pPr>
      <w:r w:rsidRPr="00F16B9C">
        <w:rPr>
          <w:rFonts w:ascii="Times New Roman" w:hAnsi="Times New Roman" w:cs="Times New Roman"/>
          <w:noProof/>
          <w:sz w:val="24"/>
          <w:szCs w:val="24"/>
        </w:rPr>
        <w:drawing>
          <wp:anchor distT="0" distB="0" distL="114300" distR="114300" simplePos="0" relativeHeight="251675648" behindDoc="0" locked="0" layoutInCell="1" allowOverlap="1" wp14:anchorId="4897DEC1" wp14:editId="783DC29B">
            <wp:simplePos x="0" y="0"/>
            <wp:positionH relativeFrom="column">
              <wp:posOffset>-165735</wp:posOffset>
            </wp:positionH>
            <wp:positionV relativeFrom="paragraph">
              <wp:posOffset>741680</wp:posOffset>
            </wp:positionV>
            <wp:extent cx="5999480" cy="4210050"/>
            <wp:effectExtent l="0" t="0" r="1270" b="0"/>
            <wp:wrapSquare wrapText="bothSides"/>
            <wp:docPr id="55" name="Imagem 5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Texto&#10;&#10;Descrição gerad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5999480" cy="4210050"/>
                    </a:xfrm>
                    <a:prstGeom prst="rect">
                      <a:avLst/>
                    </a:prstGeom>
                  </pic:spPr>
                </pic:pic>
              </a:graphicData>
            </a:graphic>
          </wp:anchor>
        </w:drawing>
      </w:r>
      <w:r w:rsidR="00B44D7B" w:rsidRPr="00F16B9C">
        <w:rPr>
          <w:rFonts w:ascii="Times New Roman" w:hAnsi="Times New Roman" w:cs="Times New Roman"/>
          <w:sz w:val="24"/>
          <w:szCs w:val="24"/>
        </w:rPr>
        <w:t>Principal tela do CSID, exibindo o painel de Minhas Solicitações, que exibe apenas as solicitações criadas pelo usuário. Observe a borda cinza com a nomenclatura “Minhas Solicitações”.</w:t>
      </w:r>
    </w:p>
    <w:p w14:paraId="757FA4C8" w14:textId="456A2363" w:rsidR="00B44D7B" w:rsidRPr="00F16B9C" w:rsidRDefault="00B44D7B" w:rsidP="00F16B9C">
      <w:pPr>
        <w:keepNext/>
        <w:contextualSpacing/>
        <w:mirrorIndents/>
        <w:rPr>
          <w:rFonts w:ascii="Times New Roman" w:hAnsi="Times New Roman" w:cs="Times New Roman"/>
          <w:sz w:val="24"/>
          <w:szCs w:val="24"/>
        </w:rPr>
      </w:pPr>
    </w:p>
    <w:p w14:paraId="3CE19328" w14:textId="77777777" w:rsidR="00B44D7B" w:rsidRPr="00E376BA" w:rsidRDefault="00B44D7B" w:rsidP="00F16B9C">
      <w:pPr>
        <w:pStyle w:val="Legenda"/>
        <w:spacing w:after="0" w:line="360" w:lineRule="auto"/>
        <w:contextualSpacing/>
        <w:mirrorIndents/>
        <w:rPr>
          <w:rFonts w:ascii="Times New Roman" w:hAnsi="Times New Roman" w:cs="Times New Roman"/>
          <w:sz w:val="20"/>
          <w:szCs w:val="20"/>
        </w:rPr>
      </w:pPr>
      <w:bookmarkStart w:id="606" w:name="_Toc120825406"/>
      <w:r w:rsidRPr="00E376BA">
        <w:rPr>
          <w:rFonts w:ascii="Times New Roman" w:hAnsi="Times New Roman" w:cs="Times New Roman"/>
          <w:sz w:val="20"/>
          <w:szCs w:val="20"/>
        </w:rPr>
        <w:t xml:space="preserve">Figura </w:t>
      </w:r>
      <w:r w:rsidRPr="00E376BA">
        <w:rPr>
          <w:rFonts w:ascii="Times New Roman" w:hAnsi="Times New Roman" w:cs="Times New Roman"/>
          <w:sz w:val="20"/>
          <w:szCs w:val="20"/>
        </w:rPr>
        <w:fldChar w:fldCharType="begin"/>
      </w:r>
      <w:r w:rsidRPr="00E376BA">
        <w:rPr>
          <w:rFonts w:ascii="Times New Roman" w:hAnsi="Times New Roman" w:cs="Times New Roman"/>
          <w:sz w:val="20"/>
          <w:szCs w:val="20"/>
        </w:rPr>
        <w:instrText xml:space="preserve"> SEQ Figura \* ARABIC </w:instrText>
      </w:r>
      <w:r w:rsidRPr="00E376BA">
        <w:rPr>
          <w:rFonts w:ascii="Times New Roman" w:hAnsi="Times New Roman" w:cs="Times New Roman"/>
          <w:sz w:val="20"/>
          <w:szCs w:val="20"/>
        </w:rPr>
        <w:fldChar w:fldCharType="separate"/>
      </w:r>
      <w:r w:rsidRPr="00E376BA">
        <w:rPr>
          <w:rFonts w:ascii="Times New Roman" w:hAnsi="Times New Roman" w:cs="Times New Roman"/>
          <w:noProof/>
          <w:sz w:val="20"/>
          <w:szCs w:val="20"/>
        </w:rPr>
        <w:t>21</w:t>
      </w:r>
      <w:r w:rsidRPr="00E376BA">
        <w:rPr>
          <w:rFonts w:ascii="Times New Roman" w:hAnsi="Times New Roman" w:cs="Times New Roman"/>
          <w:noProof/>
          <w:sz w:val="20"/>
          <w:szCs w:val="20"/>
        </w:rPr>
        <w:fldChar w:fldCharType="end"/>
      </w:r>
      <w:r w:rsidRPr="00E376BA">
        <w:rPr>
          <w:rFonts w:ascii="Times New Roman" w:hAnsi="Times New Roman" w:cs="Times New Roman"/>
          <w:sz w:val="20"/>
          <w:szCs w:val="20"/>
        </w:rPr>
        <w:t xml:space="preserve"> Tela Exibir Minhas Solicitações</w:t>
      </w:r>
      <w:bookmarkEnd w:id="606"/>
    </w:p>
    <w:p w14:paraId="34D72931" w14:textId="77777777" w:rsidR="00B44D7B" w:rsidRPr="00F16B9C" w:rsidRDefault="00B44D7B" w:rsidP="00894057">
      <w:pPr>
        <w:pStyle w:val="PargrafodaLista"/>
        <w:keepNext/>
        <w:numPr>
          <w:ilvl w:val="2"/>
          <w:numId w:val="43"/>
        </w:numPr>
        <w:ind w:left="0" w:firstLine="709"/>
        <w:mirrorIndents/>
        <w:jc w:val="left"/>
        <w:outlineLvl w:val="2"/>
        <w:rPr>
          <w:rFonts w:ascii="Times New Roman" w:hAnsi="Times New Roman" w:cs="Times New Roman"/>
          <w:sz w:val="24"/>
          <w:szCs w:val="24"/>
        </w:rPr>
      </w:pPr>
      <w:bookmarkStart w:id="607" w:name="_Toc120825378"/>
      <w:r w:rsidRPr="00F16B9C">
        <w:rPr>
          <w:rFonts w:ascii="Times New Roman" w:hAnsi="Times New Roman" w:cs="Times New Roman"/>
          <w:sz w:val="24"/>
          <w:szCs w:val="24"/>
        </w:rPr>
        <w:lastRenderedPageBreak/>
        <w:t>Exibir Meus Serviços</w:t>
      </w:r>
      <w:bookmarkEnd w:id="607"/>
    </w:p>
    <w:p w14:paraId="3D541777" w14:textId="77777777" w:rsidR="00B44D7B" w:rsidRPr="00F16B9C" w:rsidRDefault="00B44D7B" w:rsidP="00E376BA">
      <w:pPr>
        <w:keepNext/>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Principal tela do CSID, exibindo o painel de Meus Serviços, que exibe apenas solicitações encarregadas pelo usuário. Observe a borda negra com a nomenclatura “Meus Serviços”.</w:t>
      </w:r>
    </w:p>
    <w:p w14:paraId="5E1501D3" w14:textId="761804B7" w:rsidR="00B44D7B" w:rsidRPr="00F16B9C" w:rsidRDefault="00E376BA" w:rsidP="00E376BA">
      <w:pPr>
        <w:keepNext/>
        <w:ind w:right="-427"/>
        <w:contextualSpacing/>
        <w:mirrorIndents/>
        <w:rPr>
          <w:rFonts w:ascii="Times New Roman" w:hAnsi="Times New Roman" w:cs="Times New Roman"/>
          <w:sz w:val="24"/>
          <w:szCs w:val="24"/>
        </w:rPr>
      </w:pPr>
      <w:r w:rsidRPr="00F16B9C">
        <w:rPr>
          <w:rFonts w:ascii="Times New Roman" w:hAnsi="Times New Roman" w:cs="Times New Roman"/>
          <w:noProof/>
          <w:sz w:val="24"/>
          <w:szCs w:val="24"/>
        </w:rPr>
        <w:drawing>
          <wp:inline distT="0" distB="0" distL="0" distR="0" wp14:anchorId="1279E841" wp14:editId="40CEB65E">
            <wp:extent cx="5775960" cy="4064243"/>
            <wp:effectExtent l="0" t="0" r="0" b="0"/>
            <wp:docPr id="56" name="Imagem 5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nterface gráfica do usuário, Texto&#10;&#10;Descrição gerada automaticamente"/>
                    <pic:cNvPicPr/>
                  </pic:nvPicPr>
                  <pic:blipFill>
                    <a:blip r:embed="rId87"/>
                    <a:stretch>
                      <a:fillRect/>
                    </a:stretch>
                  </pic:blipFill>
                  <pic:spPr>
                    <a:xfrm>
                      <a:off x="0" y="0"/>
                      <a:ext cx="5783461" cy="4069521"/>
                    </a:xfrm>
                    <a:prstGeom prst="rect">
                      <a:avLst/>
                    </a:prstGeom>
                  </pic:spPr>
                </pic:pic>
              </a:graphicData>
            </a:graphic>
          </wp:inline>
        </w:drawing>
      </w:r>
    </w:p>
    <w:p w14:paraId="66F3F46F" w14:textId="77777777" w:rsidR="00B44D7B" w:rsidRPr="00E376BA" w:rsidRDefault="00B44D7B" w:rsidP="00F16B9C">
      <w:pPr>
        <w:pStyle w:val="Legenda"/>
        <w:spacing w:after="0" w:line="360" w:lineRule="auto"/>
        <w:contextualSpacing/>
        <w:mirrorIndents/>
        <w:rPr>
          <w:rFonts w:ascii="Times New Roman" w:hAnsi="Times New Roman" w:cs="Times New Roman"/>
          <w:sz w:val="20"/>
          <w:szCs w:val="20"/>
        </w:rPr>
      </w:pPr>
      <w:bookmarkStart w:id="608" w:name="_Toc120825407"/>
      <w:r w:rsidRPr="00E376BA">
        <w:rPr>
          <w:rFonts w:ascii="Times New Roman" w:hAnsi="Times New Roman" w:cs="Times New Roman"/>
          <w:sz w:val="20"/>
          <w:szCs w:val="20"/>
        </w:rPr>
        <w:t xml:space="preserve">Figura </w:t>
      </w:r>
      <w:r w:rsidRPr="00E376BA">
        <w:rPr>
          <w:rFonts w:ascii="Times New Roman" w:hAnsi="Times New Roman" w:cs="Times New Roman"/>
          <w:sz w:val="20"/>
          <w:szCs w:val="20"/>
        </w:rPr>
        <w:fldChar w:fldCharType="begin"/>
      </w:r>
      <w:r w:rsidRPr="00E376BA">
        <w:rPr>
          <w:rFonts w:ascii="Times New Roman" w:hAnsi="Times New Roman" w:cs="Times New Roman"/>
          <w:sz w:val="20"/>
          <w:szCs w:val="20"/>
        </w:rPr>
        <w:instrText xml:space="preserve"> SEQ Figura \* ARABIC </w:instrText>
      </w:r>
      <w:r w:rsidRPr="00E376BA">
        <w:rPr>
          <w:rFonts w:ascii="Times New Roman" w:hAnsi="Times New Roman" w:cs="Times New Roman"/>
          <w:sz w:val="20"/>
          <w:szCs w:val="20"/>
        </w:rPr>
        <w:fldChar w:fldCharType="separate"/>
      </w:r>
      <w:r w:rsidRPr="00E376BA">
        <w:rPr>
          <w:rFonts w:ascii="Times New Roman" w:hAnsi="Times New Roman" w:cs="Times New Roman"/>
          <w:noProof/>
          <w:sz w:val="20"/>
          <w:szCs w:val="20"/>
        </w:rPr>
        <w:t>22</w:t>
      </w:r>
      <w:r w:rsidRPr="00E376BA">
        <w:rPr>
          <w:rFonts w:ascii="Times New Roman" w:hAnsi="Times New Roman" w:cs="Times New Roman"/>
          <w:noProof/>
          <w:sz w:val="20"/>
          <w:szCs w:val="20"/>
        </w:rPr>
        <w:fldChar w:fldCharType="end"/>
      </w:r>
      <w:r w:rsidRPr="00E376BA">
        <w:rPr>
          <w:rFonts w:ascii="Times New Roman" w:hAnsi="Times New Roman" w:cs="Times New Roman"/>
          <w:sz w:val="20"/>
          <w:szCs w:val="20"/>
        </w:rPr>
        <w:t xml:space="preserve"> Tela Exibir Meus Serviços</w:t>
      </w:r>
      <w:bookmarkEnd w:id="608"/>
    </w:p>
    <w:p w14:paraId="37F53F09" w14:textId="77777777" w:rsidR="00B44D7B" w:rsidRPr="00F16B9C" w:rsidRDefault="00B44D7B" w:rsidP="00894057">
      <w:pPr>
        <w:pStyle w:val="PargrafodaLista"/>
        <w:numPr>
          <w:ilvl w:val="1"/>
          <w:numId w:val="43"/>
        </w:numPr>
        <w:ind w:left="0" w:firstLine="709"/>
        <w:mirrorIndents/>
        <w:jc w:val="left"/>
        <w:outlineLvl w:val="1"/>
        <w:rPr>
          <w:rFonts w:ascii="Times New Roman" w:hAnsi="Times New Roman" w:cs="Times New Roman"/>
          <w:sz w:val="24"/>
          <w:szCs w:val="24"/>
        </w:rPr>
      </w:pPr>
      <w:bookmarkStart w:id="609" w:name="_Toc120825379"/>
      <w:r w:rsidRPr="00F16B9C">
        <w:rPr>
          <w:rFonts w:ascii="Times New Roman" w:hAnsi="Times New Roman" w:cs="Times New Roman"/>
          <w:sz w:val="24"/>
          <w:szCs w:val="24"/>
        </w:rPr>
        <w:t>Projeto físico, base de dados e manual de instalação</w:t>
      </w:r>
      <w:bookmarkEnd w:id="609"/>
    </w:p>
    <w:p w14:paraId="568007A5"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O projeto propriamente dito encontra-se disponível para download no seguinte link:</w:t>
      </w:r>
    </w:p>
    <w:p w14:paraId="08B23ACF" w14:textId="77777777" w:rsidR="00B44D7B" w:rsidRPr="00F16B9C" w:rsidRDefault="00B44D7B" w:rsidP="00E376BA">
      <w:pPr>
        <w:contextualSpacing/>
        <w:mirrorIndents/>
        <w:jc w:val="left"/>
        <w:rPr>
          <w:rFonts w:ascii="Times New Roman" w:hAnsi="Times New Roman" w:cs="Times New Roman"/>
          <w:i/>
          <w:iCs/>
          <w:sz w:val="24"/>
          <w:szCs w:val="24"/>
        </w:rPr>
      </w:pPr>
      <w:r w:rsidRPr="00F16B9C">
        <w:rPr>
          <w:rFonts w:ascii="Times New Roman" w:hAnsi="Times New Roman" w:cs="Times New Roman"/>
          <w:i/>
          <w:iCs/>
          <w:color w:val="4472C4" w:themeColor="accent1"/>
          <w:sz w:val="24"/>
          <w:szCs w:val="24"/>
        </w:rPr>
        <w:t>https://github.com/DanielGoulartS/CSID_</w:t>
      </w:r>
    </w:p>
    <w:p w14:paraId="3886BFF6"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Vale salientar que o código é aberto. No link, além dos arquivos de código, é encontrada uma pasta “Executável com Instruções e BD” que contém o programa executável ‘.</w:t>
      </w:r>
      <w:proofErr w:type="spellStart"/>
      <w:r w:rsidRPr="00F16B9C">
        <w:rPr>
          <w:rFonts w:ascii="Times New Roman" w:hAnsi="Times New Roman" w:cs="Times New Roman"/>
          <w:sz w:val="24"/>
          <w:szCs w:val="24"/>
        </w:rPr>
        <w:t>jar</w:t>
      </w:r>
      <w:proofErr w:type="spellEnd"/>
      <w:r w:rsidRPr="00F16B9C">
        <w:rPr>
          <w:rFonts w:ascii="Times New Roman" w:hAnsi="Times New Roman" w:cs="Times New Roman"/>
          <w:sz w:val="24"/>
          <w:szCs w:val="24"/>
        </w:rPr>
        <w:t>’ (executável por Java), o script da base de dados ‘.</w:t>
      </w:r>
      <w:proofErr w:type="spellStart"/>
      <w:r w:rsidRPr="00F16B9C">
        <w:rPr>
          <w:rFonts w:ascii="Times New Roman" w:hAnsi="Times New Roman" w:cs="Times New Roman"/>
          <w:sz w:val="24"/>
          <w:szCs w:val="24"/>
        </w:rPr>
        <w:t>sql</w:t>
      </w:r>
      <w:proofErr w:type="spellEnd"/>
      <w:r w:rsidRPr="00F16B9C">
        <w:rPr>
          <w:rFonts w:ascii="Times New Roman" w:hAnsi="Times New Roman" w:cs="Times New Roman"/>
          <w:sz w:val="24"/>
          <w:szCs w:val="24"/>
        </w:rPr>
        <w:t>’, e um arquivo ‘.</w:t>
      </w:r>
      <w:proofErr w:type="spellStart"/>
      <w:r w:rsidRPr="00F16B9C">
        <w:rPr>
          <w:rFonts w:ascii="Times New Roman" w:hAnsi="Times New Roman" w:cs="Times New Roman"/>
          <w:sz w:val="24"/>
          <w:szCs w:val="24"/>
        </w:rPr>
        <w:t>txt</w:t>
      </w:r>
      <w:proofErr w:type="spellEnd"/>
      <w:r w:rsidRPr="00F16B9C">
        <w:rPr>
          <w:rFonts w:ascii="Times New Roman" w:hAnsi="Times New Roman" w:cs="Times New Roman"/>
          <w:sz w:val="24"/>
          <w:szCs w:val="24"/>
        </w:rPr>
        <w:t>’ com instruções simplificadas de como montar o ambiente e utilizar devidamente o CSID.</w:t>
      </w:r>
    </w:p>
    <w:p w14:paraId="247F1304" w14:textId="77777777" w:rsidR="00B44D7B" w:rsidRPr="00F16B9C" w:rsidRDefault="00B44D7B" w:rsidP="00894057">
      <w:pPr>
        <w:pStyle w:val="PargrafodaLista"/>
        <w:numPr>
          <w:ilvl w:val="1"/>
          <w:numId w:val="43"/>
        </w:numPr>
        <w:ind w:left="0" w:firstLine="709"/>
        <w:mirrorIndents/>
        <w:jc w:val="left"/>
        <w:outlineLvl w:val="1"/>
        <w:rPr>
          <w:rFonts w:ascii="Times New Roman" w:hAnsi="Times New Roman" w:cs="Times New Roman"/>
          <w:sz w:val="24"/>
          <w:szCs w:val="24"/>
        </w:rPr>
      </w:pPr>
      <w:bookmarkStart w:id="610" w:name="_Toc120825380"/>
      <w:r w:rsidRPr="00F16B9C">
        <w:rPr>
          <w:rFonts w:ascii="Times New Roman" w:hAnsi="Times New Roman" w:cs="Times New Roman"/>
          <w:sz w:val="24"/>
          <w:szCs w:val="24"/>
        </w:rPr>
        <w:t>Script da base de dados</w:t>
      </w:r>
      <w:bookmarkEnd w:id="610"/>
    </w:p>
    <w:p w14:paraId="3A094157"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O script para a criação da base de dados se dá pela seguinte forma:</w:t>
      </w:r>
    </w:p>
    <w:p w14:paraId="101C8BFD" w14:textId="77777777" w:rsidR="00B44D7B" w:rsidRPr="00F16B9C" w:rsidRDefault="00B44D7B" w:rsidP="00E376BA">
      <w:pPr>
        <w:contextualSpacing/>
        <w:mirrorIndents/>
        <w:jc w:val="left"/>
        <w:rPr>
          <w:rFonts w:ascii="Times New Roman" w:hAnsi="Times New Roman" w:cs="Times New Roman"/>
          <w:sz w:val="24"/>
          <w:szCs w:val="24"/>
        </w:rPr>
      </w:pPr>
      <w:proofErr w:type="spellStart"/>
      <w:r w:rsidRPr="00F16B9C">
        <w:rPr>
          <w:rFonts w:ascii="Times New Roman" w:hAnsi="Times New Roman" w:cs="Times New Roman"/>
          <w:sz w:val="24"/>
          <w:szCs w:val="24"/>
        </w:rPr>
        <w:t>create</w:t>
      </w:r>
      <w:proofErr w:type="spellEnd"/>
      <w:r w:rsidRPr="00F16B9C">
        <w:rPr>
          <w:rFonts w:ascii="Times New Roman" w:hAnsi="Times New Roman" w:cs="Times New Roman"/>
          <w:sz w:val="24"/>
          <w:szCs w:val="24"/>
        </w:rPr>
        <w:t xml:space="preserve"> </w:t>
      </w:r>
      <w:proofErr w:type="spellStart"/>
      <w:r w:rsidRPr="00F16B9C">
        <w:rPr>
          <w:rFonts w:ascii="Times New Roman" w:hAnsi="Times New Roman" w:cs="Times New Roman"/>
          <w:sz w:val="24"/>
          <w:szCs w:val="24"/>
        </w:rPr>
        <w:t>database</w:t>
      </w:r>
      <w:proofErr w:type="spellEnd"/>
      <w:r w:rsidRPr="00F16B9C">
        <w:rPr>
          <w:rFonts w:ascii="Times New Roman" w:hAnsi="Times New Roman" w:cs="Times New Roman"/>
          <w:sz w:val="24"/>
          <w:szCs w:val="24"/>
        </w:rPr>
        <w:t xml:space="preserve"> </w:t>
      </w:r>
      <w:proofErr w:type="spellStart"/>
      <w:r w:rsidRPr="00F16B9C">
        <w:rPr>
          <w:rFonts w:ascii="Times New Roman" w:hAnsi="Times New Roman" w:cs="Times New Roman"/>
          <w:sz w:val="24"/>
          <w:szCs w:val="24"/>
        </w:rPr>
        <w:t>csid</w:t>
      </w:r>
      <w:proofErr w:type="spellEnd"/>
      <w:r w:rsidRPr="00F16B9C">
        <w:rPr>
          <w:rFonts w:ascii="Times New Roman" w:hAnsi="Times New Roman" w:cs="Times New Roman"/>
          <w:sz w:val="24"/>
          <w:szCs w:val="24"/>
        </w:rPr>
        <w:t>;</w:t>
      </w:r>
    </w:p>
    <w:p w14:paraId="3233132C"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use </w:t>
      </w:r>
      <w:proofErr w:type="spellStart"/>
      <w:r w:rsidRPr="00F16B9C">
        <w:rPr>
          <w:rFonts w:ascii="Times New Roman" w:hAnsi="Times New Roman" w:cs="Times New Roman"/>
          <w:sz w:val="24"/>
          <w:szCs w:val="24"/>
        </w:rPr>
        <w:t>csid</w:t>
      </w:r>
      <w:proofErr w:type="spellEnd"/>
      <w:r w:rsidRPr="00F16B9C">
        <w:rPr>
          <w:rFonts w:ascii="Times New Roman" w:hAnsi="Times New Roman" w:cs="Times New Roman"/>
          <w:sz w:val="24"/>
          <w:szCs w:val="24"/>
        </w:rPr>
        <w:t>;</w:t>
      </w:r>
    </w:p>
    <w:p w14:paraId="6C73438B"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lastRenderedPageBreak/>
        <w:t xml:space="preserve">-- </w:t>
      </w:r>
      <w:proofErr w:type="spellStart"/>
      <w:r w:rsidRPr="00F16B9C">
        <w:rPr>
          <w:rFonts w:ascii="Times New Roman" w:hAnsi="Times New Roman" w:cs="Times New Roman"/>
          <w:sz w:val="24"/>
          <w:szCs w:val="24"/>
        </w:rPr>
        <w:t>phpMyAdmin</w:t>
      </w:r>
      <w:proofErr w:type="spellEnd"/>
      <w:r w:rsidRPr="00F16B9C">
        <w:rPr>
          <w:rFonts w:ascii="Times New Roman" w:hAnsi="Times New Roman" w:cs="Times New Roman"/>
          <w:sz w:val="24"/>
          <w:szCs w:val="24"/>
        </w:rPr>
        <w:t xml:space="preserve"> SQL </w:t>
      </w:r>
      <w:proofErr w:type="spellStart"/>
      <w:r w:rsidRPr="00F16B9C">
        <w:rPr>
          <w:rFonts w:ascii="Times New Roman" w:hAnsi="Times New Roman" w:cs="Times New Roman"/>
          <w:sz w:val="24"/>
          <w:szCs w:val="24"/>
        </w:rPr>
        <w:t>Dump</w:t>
      </w:r>
      <w:proofErr w:type="spellEnd"/>
    </w:p>
    <w:p w14:paraId="1CF30D0E" w14:textId="2F4F8210"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 </w:t>
      </w:r>
      <w:proofErr w:type="spellStart"/>
      <w:r w:rsidRPr="00F16B9C">
        <w:rPr>
          <w:rFonts w:ascii="Times New Roman" w:hAnsi="Times New Roman" w:cs="Times New Roman"/>
          <w:sz w:val="24"/>
          <w:szCs w:val="24"/>
        </w:rPr>
        <w:t>version</w:t>
      </w:r>
      <w:proofErr w:type="spellEnd"/>
      <w:r w:rsidRPr="00F16B9C">
        <w:rPr>
          <w:rFonts w:ascii="Times New Roman" w:hAnsi="Times New Roman" w:cs="Times New Roman"/>
          <w:sz w:val="24"/>
          <w:szCs w:val="24"/>
        </w:rPr>
        <w:t xml:space="preserve"> 5.0.2</w:t>
      </w:r>
    </w:p>
    <w:p w14:paraId="334898BF"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https://www.phpmyadmin.net/</w:t>
      </w:r>
    </w:p>
    <w:p w14:paraId="031895E2"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613A9EF2"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Host: 127.0.0.1:3306</w:t>
      </w:r>
    </w:p>
    <w:p w14:paraId="20F08B53"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Tempo de geração: 15-Nov-2022 às 13:32</w:t>
      </w:r>
    </w:p>
    <w:p w14:paraId="471DBEBA"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Versão do servidor: 8.0.21</w:t>
      </w:r>
    </w:p>
    <w:p w14:paraId="5B2ABBA9"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versão do PHP: 7.3.21</w:t>
      </w:r>
    </w:p>
    <w:p w14:paraId="116E3749" w14:textId="77777777" w:rsidR="00B44D7B" w:rsidRPr="00F16B9C" w:rsidRDefault="00B44D7B" w:rsidP="00E376BA">
      <w:pPr>
        <w:contextualSpacing/>
        <w:mirrorIndents/>
        <w:jc w:val="left"/>
        <w:rPr>
          <w:rFonts w:ascii="Times New Roman" w:hAnsi="Times New Roman" w:cs="Times New Roman"/>
          <w:sz w:val="24"/>
          <w:szCs w:val="24"/>
        </w:rPr>
      </w:pPr>
    </w:p>
    <w:p w14:paraId="4C4BACC8"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SET SQL_MODE = "NO_AUTO_VALUE_ON_ZERO";</w:t>
      </w:r>
    </w:p>
    <w:p w14:paraId="0E305684"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START TRANSACTION;</w:t>
      </w:r>
    </w:p>
    <w:p w14:paraId="6F73C1F8"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SET </w:t>
      </w:r>
      <w:proofErr w:type="spellStart"/>
      <w:r w:rsidRPr="00F16B9C">
        <w:rPr>
          <w:rFonts w:ascii="Times New Roman" w:hAnsi="Times New Roman" w:cs="Times New Roman"/>
          <w:sz w:val="24"/>
          <w:szCs w:val="24"/>
        </w:rPr>
        <w:t>time_zone</w:t>
      </w:r>
      <w:proofErr w:type="spellEnd"/>
      <w:r w:rsidRPr="00F16B9C">
        <w:rPr>
          <w:rFonts w:ascii="Times New Roman" w:hAnsi="Times New Roman" w:cs="Times New Roman"/>
          <w:sz w:val="24"/>
          <w:szCs w:val="24"/>
        </w:rPr>
        <w:t xml:space="preserve"> = "+00:00";</w:t>
      </w:r>
    </w:p>
    <w:p w14:paraId="46E533E4" w14:textId="77777777" w:rsidR="00B44D7B" w:rsidRPr="00F16B9C" w:rsidRDefault="00B44D7B" w:rsidP="00E376BA">
      <w:pPr>
        <w:contextualSpacing/>
        <w:mirrorIndents/>
        <w:jc w:val="left"/>
        <w:rPr>
          <w:rFonts w:ascii="Times New Roman" w:hAnsi="Times New Roman" w:cs="Times New Roman"/>
          <w:sz w:val="24"/>
          <w:szCs w:val="24"/>
        </w:rPr>
      </w:pPr>
    </w:p>
    <w:p w14:paraId="620481C6" w14:textId="77777777" w:rsidR="00B44D7B" w:rsidRPr="00F16B9C" w:rsidRDefault="00B44D7B" w:rsidP="00E376BA">
      <w:pPr>
        <w:contextualSpacing/>
        <w:mirrorIndents/>
        <w:jc w:val="left"/>
        <w:rPr>
          <w:rFonts w:ascii="Times New Roman" w:hAnsi="Times New Roman" w:cs="Times New Roman"/>
          <w:sz w:val="24"/>
          <w:szCs w:val="24"/>
        </w:rPr>
      </w:pPr>
    </w:p>
    <w:p w14:paraId="61F381DD"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/*!40101 SET @OLD_CHARACTER_SET_CLIENT=@@CHARACTER_SET_CLIENT */;</w:t>
      </w:r>
    </w:p>
    <w:p w14:paraId="55C9DB91"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/*!40101 SET @OLD_CHARACTER_SET_RESULTS=@@CHARACTER_SET_RESULTS */;</w:t>
      </w:r>
    </w:p>
    <w:p w14:paraId="3BF9332D"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/*!40101 SET @OLD_COLLATION_CONNECTION=@@COLLATION_CONNECTION */;</w:t>
      </w:r>
    </w:p>
    <w:p w14:paraId="622D1598"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/*!40101 SET NAMES utf8mb4 */;</w:t>
      </w:r>
    </w:p>
    <w:p w14:paraId="76A256A9" w14:textId="77777777" w:rsidR="00B44D7B" w:rsidRPr="00F16B9C" w:rsidRDefault="00B44D7B" w:rsidP="00E376BA">
      <w:pPr>
        <w:contextualSpacing/>
        <w:mirrorIndents/>
        <w:jc w:val="left"/>
        <w:rPr>
          <w:rFonts w:ascii="Times New Roman" w:hAnsi="Times New Roman" w:cs="Times New Roman"/>
          <w:sz w:val="24"/>
          <w:szCs w:val="24"/>
        </w:rPr>
      </w:pPr>
    </w:p>
    <w:p w14:paraId="4CE3878E"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4FD43DA8"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Banco de dados: `</w:t>
      </w:r>
      <w:proofErr w:type="spellStart"/>
      <w:r w:rsidRPr="00F16B9C">
        <w:rPr>
          <w:rFonts w:ascii="Times New Roman" w:hAnsi="Times New Roman" w:cs="Times New Roman"/>
          <w:sz w:val="24"/>
          <w:szCs w:val="24"/>
        </w:rPr>
        <w:t>csid</w:t>
      </w:r>
      <w:proofErr w:type="spellEnd"/>
      <w:r w:rsidRPr="00F16B9C">
        <w:rPr>
          <w:rFonts w:ascii="Times New Roman" w:hAnsi="Times New Roman" w:cs="Times New Roman"/>
          <w:sz w:val="24"/>
          <w:szCs w:val="24"/>
        </w:rPr>
        <w:t>`</w:t>
      </w:r>
    </w:p>
    <w:p w14:paraId="1C4E4587"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01CE0A50" w14:textId="77777777" w:rsidR="00B44D7B" w:rsidRPr="00F16B9C" w:rsidRDefault="00B44D7B" w:rsidP="00E376BA">
      <w:pPr>
        <w:contextualSpacing/>
        <w:mirrorIndents/>
        <w:jc w:val="left"/>
        <w:rPr>
          <w:rFonts w:ascii="Times New Roman" w:hAnsi="Times New Roman" w:cs="Times New Roman"/>
          <w:sz w:val="24"/>
          <w:szCs w:val="24"/>
        </w:rPr>
      </w:pPr>
    </w:p>
    <w:p w14:paraId="586E505D"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w:t>
      </w:r>
    </w:p>
    <w:p w14:paraId="1B0DED8F" w14:textId="77777777" w:rsidR="00B44D7B" w:rsidRPr="00F16B9C" w:rsidRDefault="00B44D7B" w:rsidP="00E376BA">
      <w:pPr>
        <w:contextualSpacing/>
        <w:mirrorIndents/>
        <w:jc w:val="left"/>
        <w:rPr>
          <w:rFonts w:ascii="Times New Roman" w:hAnsi="Times New Roman" w:cs="Times New Roman"/>
          <w:sz w:val="24"/>
          <w:szCs w:val="24"/>
        </w:rPr>
      </w:pPr>
    </w:p>
    <w:p w14:paraId="005F5567"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645C0AB6"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Estrutura da tabela `equipamentos`</w:t>
      </w:r>
    </w:p>
    <w:p w14:paraId="3A13CE19"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24D65F1D" w14:textId="77777777" w:rsidR="00B44D7B" w:rsidRPr="00F16B9C" w:rsidRDefault="00B44D7B" w:rsidP="00E376BA">
      <w:pPr>
        <w:contextualSpacing/>
        <w:mirrorIndents/>
        <w:jc w:val="left"/>
        <w:rPr>
          <w:rFonts w:ascii="Times New Roman" w:hAnsi="Times New Roman" w:cs="Times New Roman"/>
          <w:sz w:val="24"/>
          <w:szCs w:val="24"/>
        </w:rPr>
      </w:pPr>
    </w:p>
    <w:p w14:paraId="4F0BA0B2"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DROP TABLE IF EXISTS `equipamentos`;</w:t>
      </w:r>
    </w:p>
    <w:p w14:paraId="0C20993F"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lastRenderedPageBreak/>
        <w:t>CREATE TABLE IF NOT EXISTS `equipamentos` (</w:t>
      </w:r>
    </w:p>
    <w:p w14:paraId="59A3AB6D" w14:textId="3A1B9B00"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`id` </w:t>
      </w:r>
      <w:proofErr w:type="spellStart"/>
      <w:r w:rsidRPr="00F16B9C">
        <w:rPr>
          <w:rFonts w:ascii="Times New Roman" w:hAnsi="Times New Roman" w:cs="Times New Roman"/>
          <w:sz w:val="24"/>
          <w:szCs w:val="24"/>
        </w:rPr>
        <w:t>int</w:t>
      </w:r>
      <w:proofErr w:type="spellEnd"/>
      <w:r w:rsidRPr="00F16B9C">
        <w:rPr>
          <w:rFonts w:ascii="Times New Roman" w:hAnsi="Times New Roman" w:cs="Times New Roman"/>
          <w:sz w:val="24"/>
          <w:szCs w:val="24"/>
        </w:rPr>
        <w:t xml:space="preserve"> NOT NULL AUTO_INCREMENT,</w:t>
      </w:r>
    </w:p>
    <w:p w14:paraId="76F44E82" w14:textId="501620AC"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`nome`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50) NOT NULL,</w:t>
      </w:r>
    </w:p>
    <w:p w14:paraId="1574D03C" w14:textId="7BF03FDF"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`quantidade` </w:t>
      </w:r>
      <w:proofErr w:type="spellStart"/>
      <w:r w:rsidRPr="00F16B9C">
        <w:rPr>
          <w:rFonts w:ascii="Times New Roman" w:hAnsi="Times New Roman" w:cs="Times New Roman"/>
          <w:sz w:val="24"/>
          <w:szCs w:val="24"/>
        </w:rPr>
        <w:t>int</w:t>
      </w:r>
      <w:proofErr w:type="spellEnd"/>
      <w:r w:rsidRPr="00F16B9C">
        <w:rPr>
          <w:rFonts w:ascii="Times New Roman" w:hAnsi="Times New Roman" w:cs="Times New Roman"/>
          <w:sz w:val="24"/>
          <w:szCs w:val="24"/>
        </w:rPr>
        <w:t xml:space="preserve"> NOT NULL,</w:t>
      </w:r>
    </w:p>
    <w:p w14:paraId="3D653CC7" w14:textId="4ACF429A"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PRIMARY KEY (`id`)</w:t>
      </w:r>
    </w:p>
    <w:p w14:paraId="6FD973DC"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043EA966" w14:textId="77777777" w:rsidR="00B44D7B" w:rsidRPr="00F16B9C" w:rsidRDefault="00B44D7B" w:rsidP="00E376BA">
      <w:pPr>
        <w:contextualSpacing/>
        <w:mirrorIndents/>
        <w:jc w:val="left"/>
        <w:rPr>
          <w:rFonts w:ascii="Times New Roman" w:hAnsi="Times New Roman" w:cs="Times New Roman"/>
          <w:sz w:val="24"/>
          <w:szCs w:val="24"/>
        </w:rPr>
      </w:pPr>
    </w:p>
    <w:p w14:paraId="72F565E0"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w:t>
      </w:r>
    </w:p>
    <w:p w14:paraId="4B522894" w14:textId="77777777" w:rsidR="00B44D7B" w:rsidRPr="00F16B9C" w:rsidRDefault="00B44D7B" w:rsidP="00E376BA">
      <w:pPr>
        <w:contextualSpacing/>
        <w:mirrorIndents/>
        <w:jc w:val="left"/>
        <w:rPr>
          <w:rFonts w:ascii="Times New Roman" w:hAnsi="Times New Roman" w:cs="Times New Roman"/>
          <w:sz w:val="24"/>
          <w:szCs w:val="24"/>
        </w:rPr>
      </w:pPr>
    </w:p>
    <w:p w14:paraId="29EB8651"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4B8C8F04"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Estrutura da tabela `</w:t>
      </w:r>
      <w:proofErr w:type="spellStart"/>
      <w:r w:rsidRPr="00F16B9C">
        <w:rPr>
          <w:rFonts w:ascii="Times New Roman" w:hAnsi="Times New Roman" w:cs="Times New Roman"/>
          <w:sz w:val="24"/>
          <w:szCs w:val="24"/>
        </w:rPr>
        <w:t>equipamentos_solicitados</w:t>
      </w:r>
      <w:proofErr w:type="spellEnd"/>
      <w:r w:rsidRPr="00F16B9C">
        <w:rPr>
          <w:rFonts w:ascii="Times New Roman" w:hAnsi="Times New Roman" w:cs="Times New Roman"/>
          <w:sz w:val="24"/>
          <w:szCs w:val="24"/>
        </w:rPr>
        <w:t>`</w:t>
      </w:r>
    </w:p>
    <w:p w14:paraId="6A577221"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37C2487C" w14:textId="77777777" w:rsidR="00B44D7B" w:rsidRPr="00F16B9C" w:rsidRDefault="00B44D7B" w:rsidP="00E376BA">
      <w:pPr>
        <w:contextualSpacing/>
        <w:mirrorIndents/>
        <w:jc w:val="left"/>
        <w:rPr>
          <w:rFonts w:ascii="Times New Roman" w:hAnsi="Times New Roman" w:cs="Times New Roman"/>
          <w:sz w:val="24"/>
          <w:szCs w:val="24"/>
        </w:rPr>
      </w:pPr>
    </w:p>
    <w:p w14:paraId="3363977D"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DROP TABLE IF EXISTS `</w:t>
      </w:r>
      <w:proofErr w:type="spellStart"/>
      <w:r w:rsidRPr="00F16B9C">
        <w:rPr>
          <w:rFonts w:ascii="Times New Roman" w:hAnsi="Times New Roman" w:cs="Times New Roman"/>
          <w:sz w:val="24"/>
          <w:szCs w:val="24"/>
        </w:rPr>
        <w:t>equipamentos_solicitados</w:t>
      </w:r>
      <w:proofErr w:type="spellEnd"/>
      <w:r w:rsidRPr="00F16B9C">
        <w:rPr>
          <w:rFonts w:ascii="Times New Roman" w:hAnsi="Times New Roman" w:cs="Times New Roman"/>
          <w:sz w:val="24"/>
          <w:szCs w:val="24"/>
        </w:rPr>
        <w:t>`;</w:t>
      </w:r>
    </w:p>
    <w:p w14:paraId="0EB7531B"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CREATE TABLE IF NOT EXISTS `</w:t>
      </w:r>
      <w:proofErr w:type="spellStart"/>
      <w:r w:rsidRPr="00F16B9C">
        <w:rPr>
          <w:rFonts w:ascii="Times New Roman" w:hAnsi="Times New Roman" w:cs="Times New Roman"/>
          <w:sz w:val="24"/>
          <w:szCs w:val="24"/>
        </w:rPr>
        <w:t>equipamentos_solicitados</w:t>
      </w:r>
      <w:proofErr w:type="spellEnd"/>
      <w:r w:rsidRPr="00F16B9C">
        <w:rPr>
          <w:rFonts w:ascii="Times New Roman" w:hAnsi="Times New Roman" w:cs="Times New Roman"/>
          <w:sz w:val="24"/>
          <w:szCs w:val="24"/>
        </w:rPr>
        <w:t>` (</w:t>
      </w:r>
    </w:p>
    <w:p w14:paraId="29FBEB3B" w14:textId="0C3AD9B4"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roofErr w:type="spellStart"/>
      <w:r w:rsidRPr="00F16B9C">
        <w:rPr>
          <w:rFonts w:ascii="Times New Roman" w:hAnsi="Times New Roman" w:cs="Times New Roman"/>
          <w:sz w:val="24"/>
          <w:szCs w:val="24"/>
        </w:rPr>
        <w:t>solicitacao</w:t>
      </w:r>
      <w:proofErr w:type="spellEnd"/>
      <w:r w:rsidRPr="00F16B9C">
        <w:rPr>
          <w:rFonts w:ascii="Times New Roman" w:hAnsi="Times New Roman" w:cs="Times New Roman"/>
          <w:sz w:val="24"/>
          <w:szCs w:val="24"/>
        </w:rPr>
        <w:t xml:space="preserve">` </w:t>
      </w:r>
      <w:proofErr w:type="spellStart"/>
      <w:r w:rsidRPr="00F16B9C">
        <w:rPr>
          <w:rFonts w:ascii="Times New Roman" w:hAnsi="Times New Roman" w:cs="Times New Roman"/>
          <w:sz w:val="24"/>
          <w:szCs w:val="24"/>
        </w:rPr>
        <w:t>int</w:t>
      </w:r>
      <w:proofErr w:type="spellEnd"/>
      <w:r w:rsidRPr="00F16B9C">
        <w:rPr>
          <w:rFonts w:ascii="Times New Roman" w:hAnsi="Times New Roman" w:cs="Times New Roman"/>
          <w:sz w:val="24"/>
          <w:szCs w:val="24"/>
        </w:rPr>
        <w:t xml:space="preserve"> DEFAULT NULL,</w:t>
      </w:r>
    </w:p>
    <w:p w14:paraId="407C07A8" w14:textId="48BE7401"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`id` </w:t>
      </w:r>
      <w:proofErr w:type="spellStart"/>
      <w:r w:rsidRPr="00F16B9C">
        <w:rPr>
          <w:rFonts w:ascii="Times New Roman" w:hAnsi="Times New Roman" w:cs="Times New Roman"/>
          <w:sz w:val="24"/>
          <w:szCs w:val="24"/>
        </w:rPr>
        <w:t>int</w:t>
      </w:r>
      <w:proofErr w:type="spellEnd"/>
      <w:r w:rsidRPr="00F16B9C">
        <w:rPr>
          <w:rFonts w:ascii="Times New Roman" w:hAnsi="Times New Roman" w:cs="Times New Roman"/>
          <w:sz w:val="24"/>
          <w:szCs w:val="24"/>
        </w:rPr>
        <w:t xml:space="preserve"> NOT NULL,</w:t>
      </w:r>
    </w:p>
    <w:p w14:paraId="713E8DF9" w14:textId="4D752B3F"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`quantidade` </w:t>
      </w:r>
      <w:proofErr w:type="spellStart"/>
      <w:r w:rsidRPr="00F16B9C">
        <w:rPr>
          <w:rFonts w:ascii="Times New Roman" w:hAnsi="Times New Roman" w:cs="Times New Roman"/>
          <w:sz w:val="24"/>
          <w:szCs w:val="24"/>
        </w:rPr>
        <w:t>int</w:t>
      </w:r>
      <w:proofErr w:type="spellEnd"/>
      <w:r w:rsidRPr="00F16B9C">
        <w:rPr>
          <w:rFonts w:ascii="Times New Roman" w:hAnsi="Times New Roman" w:cs="Times New Roman"/>
          <w:sz w:val="24"/>
          <w:szCs w:val="24"/>
        </w:rPr>
        <w:t xml:space="preserve"> NOT NULL</w:t>
      </w:r>
    </w:p>
    <w:p w14:paraId="07D9706A"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3BBA35CD" w14:textId="77777777" w:rsidR="00B44D7B" w:rsidRPr="00F16B9C" w:rsidRDefault="00B44D7B" w:rsidP="00E376BA">
      <w:pPr>
        <w:contextualSpacing/>
        <w:mirrorIndents/>
        <w:jc w:val="left"/>
        <w:rPr>
          <w:rFonts w:ascii="Times New Roman" w:hAnsi="Times New Roman" w:cs="Times New Roman"/>
          <w:sz w:val="24"/>
          <w:szCs w:val="24"/>
        </w:rPr>
      </w:pPr>
    </w:p>
    <w:p w14:paraId="71AEC227"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w:t>
      </w:r>
    </w:p>
    <w:p w14:paraId="585B3359" w14:textId="77777777" w:rsidR="00B44D7B" w:rsidRPr="00F16B9C" w:rsidRDefault="00B44D7B" w:rsidP="00E376BA">
      <w:pPr>
        <w:contextualSpacing/>
        <w:mirrorIndents/>
        <w:jc w:val="left"/>
        <w:rPr>
          <w:rFonts w:ascii="Times New Roman" w:hAnsi="Times New Roman" w:cs="Times New Roman"/>
          <w:sz w:val="24"/>
          <w:szCs w:val="24"/>
        </w:rPr>
      </w:pPr>
    </w:p>
    <w:p w14:paraId="3DCDCDCD"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1B5CFD9A"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Estrutura da tabela `navios`</w:t>
      </w:r>
    </w:p>
    <w:p w14:paraId="5979C566"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2F96CCB2" w14:textId="77777777" w:rsidR="00B44D7B" w:rsidRPr="00F16B9C" w:rsidRDefault="00B44D7B" w:rsidP="00E376BA">
      <w:pPr>
        <w:contextualSpacing/>
        <w:mirrorIndents/>
        <w:jc w:val="left"/>
        <w:rPr>
          <w:rFonts w:ascii="Times New Roman" w:hAnsi="Times New Roman" w:cs="Times New Roman"/>
          <w:sz w:val="24"/>
          <w:szCs w:val="24"/>
        </w:rPr>
      </w:pPr>
    </w:p>
    <w:p w14:paraId="47379F0E"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DROP TABLE IF EXISTS `navios`;</w:t>
      </w:r>
    </w:p>
    <w:p w14:paraId="3BDDC67C"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CREATE TABLE IF NOT EXISTS `navios` (</w:t>
      </w:r>
    </w:p>
    <w:p w14:paraId="46145A30" w14:textId="2308E468"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`id` </w:t>
      </w:r>
      <w:proofErr w:type="spellStart"/>
      <w:r w:rsidRPr="00F16B9C">
        <w:rPr>
          <w:rFonts w:ascii="Times New Roman" w:hAnsi="Times New Roman" w:cs="Times New Roman"/>
          <w:sz w:val="24"/>
          <w:szCs w:val="24"/>
        </w:rPr>
        <w:t>int</w:t>
      </w:r>
      <w:proofErr w:type="spellEnd"/>
      <w:r w:rsidRPr="00F16B9C">
        <w:rPr>
          <w:rFonts w:ascii="Times New Roman" w:hAnsi="Times New Roman" w:cs="Times New Roman"/>
          <w:sz w:val="24"/>
          <w:szCs w:val="24"/>
        </w:rPr>
        <w:t xml:space="preserve"> UNSIGNED NOT NULL AUTO_INCREMENT,</w:t>
      </w:r>
    </w:p>
    <w:p w14:paraId="15D4C6CC" w14:textId="272F3F6D"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`nome`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40) DEFAULT NULL,</w:t>
      </w:r>
    </w:p>
    <w:p w14:paraId="1EDB2E0B" w14:textId="5AA103AD"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roofErr w:type="spellStart"/>
      <w:proofErr w:type="gramStart"/>
      <w:r w:rsidRPr="00F16B9C">
        <w:rPr>
          <w:rFonts w:ascii="Times New Roman" w:hAnsi="Times New Roman" w:cs="Times New Roman"/>
          <w:sz w:val="24"/>
          <w:szCs w:val="24"/>
        </w:rPr>
        <w:t>numero</w:t>
      </w:r>
      <w:proofErr w:type="spellEnd"/>
      <w:proofErr w:type="gramEnd"/>
      <w:r w:rsidRPr="00F16B9C">
        <w:rPr>
          <w:rFonts w:ascii="Times New Roman" w:hAnsi="Times New Roman" w:cs="Times New Roman"/>
          <w:sz w:val="24"/>
          <w:szCs w:val="24"/>
        </w:rPr>
        <w:t xml:space="preserve">` </w:t>
      </w:r>
      <w:proofErr w:type="spellStart"/>
      <w:r w:rsidRPr="00F16B9C">
        <w:rPr>
          <w:rFonts w:ascii="Times New Roman" w:hAnsi="Times New Roman" w:cs="Times New Roman"/>
          <w:sz w:val="24"/>
          <w:szCs w:val="24"/>
        </w:rPr>
        <w:t>int</w:t>
      </w:r>
      <w:proofErr w:type="spellEnd"/>
      <w:r w:rsidRPr="00F16B9C">
        <w:rPr>
          <w:rFonts w:ascii="Times New Roman" w:hAnsi="Times New Roman" w:cs="Times New Roman"/>
          <w:sz w:val="24"/>
          <w:szCs w:val="24"/>
        </w:rPr>
        <w:t xml:space="preserve"> DEFAULT NULL,</w:t>
      </w:r>
    </w:p>
    <w:p w14:paraId="59821CBC" w14:textId="6E16DDD6"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PRIMARY KEY (`id`)</w:t>
      </w:r>
    </w:p>
    <w:p w14:paraId="6F952FBC"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49553E86" w14:textId="77777777" w:rsidR="00B44D7B" w:rsidRPr="00F16B9C" w:rsidRDefault="00B44D7B" w:rsidP="00E376BA">
      <w:pPr>
        <w:contextualSpacing/>
        <w:mirrorIndents/>
        <w:jc w:val="left"/>
        <w:rPr>
          <w:rFonts w:ascii="Times New Roman" w:hAnsi="Times New Roman" w:cs="Times New Roman"/>
          <w:sz w:val="24"/>
          <w:szCs w:val="24"/>
        </w:rPr>
      </w:pPr>
    </w:p>
    <w:p w14:paraId="664C8500"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w:t>
      </w:r>
    </w:p>
    <w:p w14:paraId="2097478A" w14:textId="77777777" w:rsidR="00B44D7B" w:rsidRPr="00F16B9C" w:rsidRDefault="00B44D7B" w:rsidP="00E376BA">
      <w:pPr>
        <w:contextualSpacing/>
        <w:mirrorIndents/>
        <w:jc w:val="left"/>
        <w:rPr>
          <w:rFonts w:ascii="Times New Roman" w:hAnsi="Times New Roman" w:cs="Times New Roman"/>
          <w:sz w:val="24"/>
          <w:szCs w:val="24"/>
        </w:rPr>
      </w:pPr>
    </w:p>
    <w:p w14:paraId="66A03A3E"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2BE756CF"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Estrutura da tabela `portos`</w:t>
      </w:r>
    </w:p>
    <w:p w14:paraId="64FA0775"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66FCFF8C" w14:textId="77777777" w:rsidR="00B44D7B" w:rsidRPr="00F16B9C" w:rsidRDefault="00B44D7B" w:rsidP="00E376BA">
      <w:pPr>
        <w:contextualSpacing/>
        <w:mirrorIndents/>
        <w:jc w:val="left"/>
        <w:rPr>
          <w:rFonts w:ascii="Times New Roman" w:hAnsi="Times New Roman" w:cs="Times New Roman"/>
          <w:sz w:val="24"/>
          <w:szCs w:val="24"/>
        </w:rPr>
      </w:pPr>
    </w:p>
    <w:p w14:paraId="12E49B38"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DROP TABLE IF EXISTS `portos`;</w:t>
      </w:r>
    </w:p>
    <w:p w14:paraId="67236266"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CREATE TABLE IF NOT EXISTS `portos` (</w:t>
      </w:r>
    </w:p>
    <w:p w14:paraId="5382BF97" w14:textId="7E493A59"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`id` </w:t>
      </w:r>
      <w:proofErr w:type="spellStart"/>
      <w:r w:rsidRPr="00F16B9C">
        <w:rPr>
          <w:rFonts w:ascii="Times New Roman" w:hAnsi="Times New Roman" w:cs="Times New Roman"/>
          <w:sz w:val="24"/>
          <w:szCs w:val="24"/>
        </w:rPr>
        <w:t>int</w:t>
      </w:r>
      <w:proofErr w:type="spellEnd"/>
      <w:r w:rsidRPr="00F16B9C">
        <w:rPr>
          <w:rFonts w:ascii="Times New Roman" w:hAnsi="Times New Roman" w:cs="Times New Roman"/>
          <w:sz w:val="24"/>
          <w:szCs w:val="24"/>
        </w:rPr>
        <w:t xml:space="preserve"> UNSIGNED NOT NULL AUTO_INCREMENT,</w:t>
      </w:r>
    </w:p>
    <w:p w14:paraId="59FCEA35" w14:textId="5A505FD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`nome`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40) DEFAULT NULL,</w:t>
      </w:r>
    </w:p>
    <w:p w14:paraId="56B1D1BD" w14:textId="5879B084"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roofErr w:type="spellStart"/>
      <w:r w:rsidRPr="00F16B9C">
        <w:rPr>
          <w:rFonts w:ascii="Times New Roman" w:hAnsi="Times New Roman" w:cs="Times New Roman"/>
          <w:sz w:val="24"/>
          <w:szCs w:val="24"/>
        </w:rPr>
        <w:t>ddi</w:t>
      </w:r>
      <w:proofErr w:type="spellEnd"/>
      <w:r w:rsidRPr="00F16B9C">
        <w:rPr>
          <w:rFonts w:ascii="Times New Roman" w:hAnsi="Times New Roman" w:cs="Times New Roman"/>
          <w:sz w:val="24"/>
          <w:szCs w:val="24"/>
        </w:rPr>
        <w:t xml:space="preserve">` </w:t>
      </w:r>
      <w:proofErr w:type="spellStart"/>
      <w:r w:rsidRPr="00F16B9C">
        <w:rPr>
          <w:rFonts w:ascii="Times New Roman" w:hAnsi="Times New Roman" w:cs="Times New Roman"/>
          <w:sz w:val="24"/>
          <w:szCs w:val="24"/>
        </w:rPr>
        <w:t>int</w:t>
      </w:r>
      <w:proofErr w:type="spellEnd"/>
      <w:r w:rsidRPr="00F16B9C">
        <w:rPr>
          <w:rFonts w:ascii="Times New Roman" w:hAnsi="Times New Roman" w:cs="Times New Roman"/>
          <w:sz w:val="24"/>
          <w:szCs w:val="24"/>
        </w:rPr>
        <w:t xml:space="preserve"> NOT NULL,</w:t>
      </w:r>
    </w:p>
    <w:p w14:paraId="7EC81B5E" w14:textId="4F75A9FE"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roofErr w:type="spellStart"/>
      <w:r w:rsidRPr="00F16B9C">
        <w:rPr>
          <w:rFonts w:ascii="Times New Roman" w:hAnsi="Times New Roman" w:cs="Times New Roman"/>
          <w:sz w:val="24"/>
          <w:szCs w:val="24"/>
        </w:rPr>
        <w:t>ddd</w:t>
      </w:r>
      <w:proofErr w:type="spellEnd"/>
      <w:r w:rsidRPr="00F16B9C">
        <w:rPr>
          <w:rFonts w:ascii="Times New Roman" w:hAnsi="Times New Roman" w:cs="Times New Roman"/>
          <w:sz w:val="24"/>
          <w:szCs w:val="24"/>
        </w:rPr>
        <w:t xml:space="preserve">` </w:t>
      </w:r>
      <w:proofErr w:type="spellStart"/>
      <w:r w:rsidRPr="00F16B9C">
        <w:rPr>
          <w:rFonts w:ascii="Times New Roman" w:hAnsi="Times New Roman" w:cs="Times New Roman"/>
          <w:sz w:val="24"/>
          <w:szCs w:val="24"/>
        </w:rPr>
        <w:t>int</w:t>
      </w:r>
      <w:proofErr w:type="spellEnd"/>
      <w:r w:rsidRPr="00F16B9C">
        <w:rPr>
          <w:rFonts w:ascii="Times New Roman" w:hAnsi="Times New Roman" w:cs="Times New Roman"/>
          <w:sz w:val="24"/>
          <w:szCs w:val="24"/>
        </w:rPr>
        <w:t xml:space="preserve"> NOT NULL,</w:t>
      </w:r>
    </w:p>
    <w:p w14:paraId="5DCEF1F0" w14:textId="700760A5"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`telefone`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40) DEFAULT NULL,</w:t>
      </w:r>
    </w:p>
    <w:p w14:paraId="672469B7" w14:textId="66137EF1"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roofErr w:type="spellStart"/>
      <w:r w:rsidRPr="00F16B9C">
        <w:rPr>
          <w:rFonts w:ascii="Times New Roman" w:hAnsi="Times New Roman" w:cs="Times New Roman"/>
          <w:sz w:val="24"/>
          <w:szCs w:val="24"/>
        </w:rPr>
        <w:t>email</w:t>
      </w:r>
      <w:proofErr w:type="spellEnd"/>
      <w:r w:rsidRPr="00F16B9C">
        <w:rPr>
          <w:rFonts w:ascii="Times New Roman" w:hAnsi="Times New Roman" w:cs="Times New Roman"/>
          <w:sz w:val="24"/>
          <w:szCs w:val="24"/>
        </w:rPr>
        <w:t xml:space="preserve">`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100) DEFAULT NULL,</w:t>
      </w:r>
    </w:p>
    <w:p w14:paraId="7AF87009" w14:textId="14F9DE10"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`rua`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20),</w:t>
      </w:r>
    </w:p>
    <w:p w14:paraId="27EF1251" w14:textId="50C8BE9D"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roofErr w:type="spellStart"/>
      <w:proofErr w:type="gramStart"/>
      <w:r w:rsidRPr="00F16B9C">
        <w:rPr>
          <w:rFonts w:ascii="Times New Roman" w:hAnsi="Times New Roman" w:cs="Times New Roman"/>
          <w:sz w:val="24"/>
          <w:szCs w:val="24"/>
        </w:rPr>
        <w:t>numero</w:t>
      </w:r>
      <w:proofErr w:type="spellEnd"/>
      <w:proofErr w:type="gramEnd"/>
      <w:r w:rsidRPr="00F16B9C">
        <w:rPr>
          <w:rFonts w:ascii="Times New Roman" w:hAnsi="Times New Roman" w:cs="Times New Roman"/>
          <w:sz w:val="24"/>
          <w:szCs w:val="24"/>
        </w:rPr>
        <w:t xml:space="preserve">` </w:t>
      </w:r>
      <w:proofErr w:type="spellStart"/>
      <w:r w:rsidRPr="00F16B9C">
        <w:rPr>
          <w:rFonts w:ascii="Times New Roman" w:hAnsi="Times New Roman" w:cs="Times New Roman"/>
          <w:sz w:val="24"/>
          <w:szCs w:val="24"/>
        </w:rPr>
        <w:t>int</w:t>
      </w:r>
      <w:proofErr w:type="spellEnd"/>
      <w:r w:rsidRPr="00F16B9C">
        <w:rPr>
          <w:rFonts w:ascii="Times New Roman" w:hAnsi="Times New Roman" w:cs="Times New Roman"/>
          <w:sz w:val="24"/>
          <w:szCs w:val="24"/>
        </w:rPr>
        <w:t xml:space="preserve"> DEFAULT NULL,</w:t>
      </w:r>
    </w:p>
    <w:p w14:paraId="199E6972" w14:textId="40456CB8"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`cidade`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20),</w:t>
      </w:r>
    </w:p>
    <w:p w14:paraId="6D4000D8" w14:textId="4268A6F6"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`estado`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20),</w:t>
      </w:r>
    </w:p>
    <w:p w14:paraId="4B6D54C8" w14:textId="43D9F638"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`pais`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20),</w:t>
      </w:r>
    </w:p>
    <w:p w14:paraId="3C5A4F4D" w14:textId="1BC7ADCB"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PRIMARY KEY (`id`)</w:t>
      </w:r>
    </w:p>
    <w:p w14:paraId="6FA12439"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13F78417" w14:textId="77777777" w:rsidR="00B44D7B" w:rsidRPr="00F16B9C" w:rsidRDefault="00B44D7B" w:rsidP="00E376BA">
      <w:pPr>
        <w:contextualSpacing/>
        <w:mirrorIndents/>
        <w:jc w:val="left"/>
        <w:rPr>
          <w:rFonts w:ascii="Times New Roman" w:hAnsi="Times New Roman" w:cs="Times New Roman"/>
          <w:sz w:val="24"/>
          <w:szCs w:val="24"/>
        </w:rPr>
      </w:pPr>
    </w:p>
    <w:p w14:paraId="199310B1"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w:t>
      </w:r>
    </w:p>
    <w:p w14:paraId="39F421D4" w14:textId="77777777" w:rsidR="00B44D7B" w:rsidRPr="00F16B9C" w:rsidRDefault="00B44D7B" w:rsidP="00E376BA">
      <w:pPr>
        <w:contextualSpacing/>
        <w:mirrorIndents/>
        <w:jc w:val="left"/>
        <w:rPr>
          <w:rFonts w:ascii="Times New Roman" w:hAnsi="Times New Roman" w:cs="Times New Roman"/>
          <w:sz w:val="24"/>
          <w:szCs w:val="24"/>
        </w:rPr>
      </w:pPr>
    </w:p>
    <w:p w14:paraId="65C29F73"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766BEC05"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Estrutura da tabela `</w:t>
      </w:r>
      <w:proofErr w:type="spellStart"/>
      <w:r w:rsidRPr="00F16B9C">
        <w:rPr>
          <w:rFonts w:ascii="Times New Roman" w:hAnsi="Times New Roman" w:cs="Times New Roman"/>
          <w:sz w:val="24"/>
          <w:szCs w:val="24"/>
        </w:rPr>
        <w:t>servicos</w:t>
      </w:r>
      <w:proofErr w:type="spellEnd"/>
      <w:r w:rsidRPr="00F16B9C">
        <w:rPr>
          <w:rFonts w:ascii="Times New Roman" w:hAnsi="Times New Roman" w:cs="Times New Roman"/>
          <w:sz w:val="24"/>
          <w:szCs w:val="24"/>
        </w:rPr>
        <w:t>`</w:t>
      </w:r>
    </w:p>
    <w:p w14:paraId="254A7594"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348D68B0" w14:textId="77777777" w:rsidR="00B44D7B" w:rsidRPr="00F16B9C" w:rsidRDefault="00B44D7B" w:rsidP="00E376BA">
      <w:pPr>
        <w:contextualSpacing/>
        <w:mirrorIndents/>
        <w:jc w:val="left"/>
        <w:rPr>
          <w:rFonts w:ascii="Times New Roman" w:hAnsi="Times New Roman" w:cs="Times New Roman"/>
          <w:sz w:val="24"/>
          <w:szCs w:val="24"/>
        </w:rPr>
      </w:pPr>
    </w:p>
    <w:p w14:paraId="2FF5EB13"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DROP TABLE IF EXISTS `</w:t>
      </w:r>
      <w:proofErr w:type="spellStart"/>
      <w:r w:rsidRPr="00F16B9C">
        <w:rPr>
          <w:rFonts w:ascii="Times New Roman" w:hAnsi="Times New Roman" w:cs="Times New Roman"/>
          <w:sz w:val="24"/>
          <w:szCs w:val="24"/>
        </w:rPr>
        <w:t>servicos</w:t>
      </w:r>
      <w:proofErr w:type="spellEnd"/>
      <w:r w:rsidRPr="00F16B9C">
        <w:rPr>
          <w:rFonts w:ascii="Times New Roman" w:hAnsi="Times New Roman" w:cs="Times New Roman"/>
          <w:sz w:val="24"/>
          <w:szCs w:val="24"/>
        </w:rPr>
        <w:t>`;</w:t>
      </w:r>
    </w:p>
    <w:p w14:paraId="08480827"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CREATE TABLE IF NOT EXISTS `</w:t>
      </w:r>
      <w:proofErr w:type="spellStart"/>
      <w:r w:rsidRPr="00F16B9C">
        <w:rPr>
          <w:rFonts w:ascii="Times New Roman" w:hAnsi="Times New Roman" w:cs="Times New Roman"/>
          <w:sz w:val="24"/>
          <w:szCs w:val="24"/>
        </w:rPr>
        <w:t>servicos</w:t>
      </w:r>
      <w:proofErr w:type="spellEnd"/>
      <w:r w:rsidRPr="00F16B9C">
        <w:rPr>
          <w:rFonts w:ascii="Times New Roman" w:hAnsi="Times New Roman" w:cs="Times New Roman"/>
          <w:sz w:val="24"/>
          <w:szCs w:val="24"/>
        </w:rPr>
        <w:t>` (</w:t>
      </w:r>
    </w:p>
    <w:p w14:paraId="4E6D8840" w14:textId="56630A5A"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`id` </w:t>
      </w:r>
      <w:proofErr w:type="spellStart"/>
      <w:r w:rsidRPr="00F16B9C">
        <w:rPr>
          <w:rFonts w:ascii="Times New Roman" w:hAnsi="Times New Roman" w:cs="Times New Roman"/>
          <w:sz w:val="24"/>
          <w:szCs w:val="24"/>
        </w:rPr>
        <w:t>int</w:t>
      </w:r>
      <w:proofErr w:type="spellEnd"/>
      <w:r w:rsidRPr="00F16B9C">
        <w:rPr>
          <w:rFonts w:ascii="Times New Roman" w:hAnsi="Times New Roman" w:cs="Times New Roman"/>
          <w:sz w:val="24"/>
          <w:szCs w:val="24"/>
        </w:rPr>
        <w:t xml:space="preserve"> NOT NULL AUTO_INCREMENT,</w:t>
      </w:r>
    </w:p>
    <w:p w14:paraId="5B10CF0C" w14:textId="30911515"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`nome`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40) NOT NULL,</w:t>
      </w:r>
    </w:p>
    <w:p w14:paraId="2EE3EA5C" w14:textId="48E2A02B"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lastRenderedPageBreak/>
        <w:t>`</w:t>
      </w:r>
      <w:proofErr w:type="spellStart"/>
      <w:r w:rsidRPr="00F16B9C">
        <w:rPr>
          <w:rFonts w:ascii="Times New Roman" w:hAnsi="Times New Roman" w:cs="Times New Roman"/>
          <w:sz w:val="24"/>
          <w:szCs w:val="24"/>
        </w:rPr>
        <w:t>descricao</w:t>
      </w:r>
      <w:proofErr w:type="spellEnd"/>
      <w:r w:rsidRPr="00F16B9C">
        <w:rPr>
          <w:rFonts w:ascii="Times New Roman" w:hAnsi="Times New Roman" w:cs="Times New Roman"/>
          <w:sz w:val="24"/>
          <w:szCs w:val="24"/>
        </w:rPr>
        <w:t xml:space="preserve">`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150) NOT NULL,</w:t>
      </w:r>
    </w:p>
    <w:p w14:paraId="78A28D95" w14:textId="39276DC9"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PRIMARY KEY (`id`)</w:t>
      </w:r>
    </w:p>
    <w:p w14:paraId="0F1E75E2"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1E9D102F" w14:textId="77777777" w:rsidR="00B44D7B" w:rsidRPr="00F16B9C" w:rsidRDefault="00B44D7B" w:rsidP="00E376BA">
      <w:pPr>
        <w:contextualSpacing/>
        <w:mirrorIndents/>
        <w:jc w:val="left"/>
        <w:rPr>
          <w:rFonts w:ascii="Times New Roman" w:hAnsi="Times New Roman" w:cs="Times New Roman"/>
          <w:sz w:val="24"/>
          <w:szCs w:val="24"/>
        </w:rPr>
      </w:pPr>
    </w:p>
    <w:p w14:paraId="0A828D94"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w:t>
      </w:r>
    </w:p>
    <w:p w14:paraId="4D7E2A93" w14:textId="77777777" w:rsidR="00B44D7B" w:rsidRPr="00F16B9C" w:rsidRDefault="00B44D7B" w:rsidP="00E376BA">
      <w:pPr>
        <w:contextualSpacing/>
        <w:mirrorIndents/>
        <w:jc w:val="left"/>
        <w:rPr>
          <w:rFonts w:ascii="Times New Roman" w:hAnsi="Times New Roman" w:cs="Times New Roman"/>
          <w:sz w:val="24"/>
          <w:szCs w:val="24"/>
        </w:rPr>
      </w:pPr>
    </w:p>
    <w:p w14:paraId="7C343200"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796F19B7"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Estrutura da tabela `</w:t>
      </w:r>
      <w:proofErr w:type="spellStart"/>
      <w:r w:rsidRPr="00F16B9C">
        <w:rPr>
          <w:rFonts w:ascii="Times New Roman" w:hAnsi="Times New Roman" w:cs="Times New Roman"/>
          <w:sz w:val="24"/>
          <w:szCs w:val="24"/>
        </w:rPr>
        <w:t>servicos_solicitados</w:t>
      </w:r>
      <w:proofErr w:type="spellEnd"/>
      <w:r w:rsidRPr="00F16B9C">
        <w:rPr>
          <w:rFonts w:ascii="Times New Roman" w:hAnsi="Times New Roman" w:cs="Times New Roman"/>
          <w:sz w:val="24"/>
          <w:szCs w:val="24"/>
        </w:rPr>
        <w:t>`</w:t>
      </w:r>
    </w:p>
    <w:p w14:paraId="363A7B17"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7C90F3B3" w14:textId="77777777" w:rsidR="00B44D7B" w:rsidRPr="00F16B9C" w:rsidRDefault="00B44D7B" w:rsidP="00E376BA">
      <w:pPr>
        <w:contextualSpacing/>
        <w:mirrorIndents/>
        <w:jc w:val="left"/>
        <w:rPr>
          <w:rFonts w:ascii="Times New Roman" w:hAnsi="Times New Roman" w:cs="Times New Roman"/>
          <w:sz w:val="24"/>
          <w:szCs w:val="24"/>
        </w:rPr>
      </w:pPr>
    </w:p>
    <w:p w14:paraId="5FE20BC4"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DROP TABLE IF EXISTS `</w:t>
      </w:r>
      <w:proofErr w:type="spellStart"/>
      <w:r w:rsidRPr="00F16B9C">
        <w:rPr>
          <w:rFonts w:ascii="Times New Roman" w:hAnsi="Times New Roman" w:cs="Times New Roman"/>
          <w:sz w:val="24"/>
          <w:szCs w:val="24"/>
        </w:rPr>
        <w:t>servicos_solicitados</w:t>
      </w:r>
      <w:proofErr w:type="spellEnd"/>
      <w:r w:rsidRPr="00F16B9C">
        <w:rPr>
          <w:rFonts w:ascii="Times New Roman" w:hAnsi="Times New Roman" w:cs="Times New Roman"/>
          <w:sz w:val="24"/>
          <w:szCs w:val="24"/>
        </w:rPr>
        <w:t>`;</w:t>
      </w:r>
    </w:p>
    <w:p w14:paraId="7DEA5436"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CREATE TABLE IF NOT EXISTS `</w:t>
      </w:r>
      <w:proofErr w:type="spellStart"/>
      <w:r w:rsidRPr="00F16B9C">
        <w:rPr>
          <w:rFonts w:ascii="Times New Roman" w:hAnsi="Times New Roman" w:cs="Times New Roman"/>
          <w:sz w:val="24"/>
          <w:szCs w:val="24"/>
        </w:rPr>
        <w:t>servicos_solicitados</w:t>
      </w:r>
      <w:proofErr w:type="spellEnd"/>
      <w:r w:rsidRPr="00F16B9C">
        <w:rPr>
          <w:rFonts w:ascii="Times New Roman" w:hAnsi="Times New Roman" w:cs="Times New Roman"/>
          <w:sz w:val="24"/>
          <w:szCs w:val="24"/>
        </w:rPr>
        <w:t>` (</w:t>
      </w:r>
    </w:p>
    <w:p w14:paraId="21AD9F0B" w14:textId="38AB7B88"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roofErr w:type="spellStart"/>
      <w:r w:rsidRPr="00F16B9C">
        <w:rPr>
          <w:rFonts w:ascii="Times New Roman" w:hAnsi="Times New Roman" w:cs="Times New Roman"/>
          <w:sz w:val="24"/>
          <w:szCs w:val="24"/>
        </w:rPr>
        <w:t>solicitacao</w:t>
      </w:r>
      <w:proofErr w:type="spellEnd"/>
      <w:r w:rsidRPr="00F16B9C">
        <w:rPr>
          <w:rFonts w:ascii="Times New Roman" w:hAnsi="Times New Roman" w:cs="Times New Roman"/>
          <w:sz w:val="24"/>
          <w:szCs w:val="24"/>
        </w:rPr>
        <w:t xml:space="preserve">` </w:t>
      </w:r>
      <w:proofErr w:type="spellStart"/>
      <w:r w:rsidRPr="00F16B9C">
        <w:rPr>
          <w:rFonts w:ascii="Times New Roman" w:hAnsi="Times New Roman" w:cs="Times New Roman"/>
          <w:sz w:val="24"/>
          <w:szCs w:val="24"/>
        </w:rPr>
        <w:t>int</w:t>
      </w:r>
      <w:proofErr w:type="spellEnd"/>
      <w:r w:rsidRPr="00F16B9C">
        <w:rPr>
          <w:rFonts w:ascii="Times New Roman" w:hAnsi="Times New Roman" w:cs="Times New Roman"/>
          <w:sz w:val="24"/>
          <w:szCs w:val="24"/>
        </w:rPr>
        <w:t xml:space="preserve"> NOT NULL,</w:t>
      </w:r>
    </w:p>
    <w:p w14:paraId="1CBB338D" w14:textId="25AEDD22"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`id` </w:t>
      </w:r>
      <w:proofErr w:type="spellStart"/>
      <w:r w:rsidRPr="00F16B9C">
        <w:rPr>
          <w:rFonts w:ascii="Times New Roman" w:hAnsi="Times New Roman" w:cs="Times New Roman"/>
          <w:sz w:val="24"/>
          <w:szCs w:val="24"/>
        </w:rPr>
        <w:t>int</w:t>
      </w:r>
      <w:proofErr w:type="spellEnd"/>
      <w:r w:rsidRPr="00F16B9C">
        <w:rPr>
          <w:rFonts w:ascii="Times New Roman" w:hAnsi="Times New Roman" w:cs="Times New Roman"/>
          <w:sz w:val="24"/>
          <w:szCs w:val="24"/>
        </w:rPr>
        <w:t xml:space="preserve"> NOT NULL</w:t>
      </w:r>
    </w:p>
    <w:p w14:paraId="54B577CC"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50C1A334" w14:textId="77777777" w:rsidR="00B44D7B" w:rsidRPr="00F16B9C" w:rsidRDefault="00B44D7B" w:rsidP="00E376BA">
      <w:pPr>
        <w:contextualSpacing/>
        <w:mirrorIndents/>
        <w:jc w:val="left"/>
        <w:rPr>
          <w:rFonts w:ascii="Times New Roman" w:hAnsi="Times New Roman" w:cs="Times New Roman"/>
          <w:sz w:val="24"/>
          <w:szCs w:val="24"/>
        </w:rPr>
      </w:pPr>
    </w:p>
    <w:p w14:paraId="2F9ED06B"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w:t>
      </w:r>
    </w:p>
    <w:p w14:paraId="7AAE5A21" w14:textId="77777777" w:rsidR="00B44D7B" w:rsidRPr="00F16B9C" w:rsidRDefault="00B44D7B" w:rsidP="00E376BA">
      <w:pPr>
        <w:contextualSpacing/>
        <w:mirrorIndents/>
        <w:jc w:val="left"/>
        <w:rPr>
          <w:rFonts w:ascii="Times New Roman" w:hAnsi="Times New Roman" w:cs="Times New Roman"/>
          <w:sz w:val="24"/>
          <w:szCs w:val="24"/>
        </w:rPr>
      </w:pPr>
    </w:p>
    <w:p w14:paraId="0DC4AC36"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4D0F4FC9"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Estrutura da tabela `</w:t>
      </w:r>
      <w:proofErr w:type="spellStart"/>
      <w:r w:rsidRPr="00F16B9C">
        <w:rPr>
          <w:rFonts w:ascii="Times New Roman" w:hAnsi="Times New Roman" w:cs="Times New Roman"/>
          <w:sz w:val="24"/>
          <w:szCs w:val="24"/>
        </w:rPr>
        <w:t>solicitacao</w:t>
      </w:r>
      <w:proofErr w:type="spellEnd"/>
      <w:r w:rsidRPr="00F16B9C">
        <w:rPr>
          <w:rFonts w:ascii="Times New Roman" w:hAnsi="Times New Roman" w:cs="Times New Roman"/>
          <w:sz w:val="24"/>
          <w:szCs w:val="24"/>
        </w:rPr>
        <w:t>`</w:t>
      </w:r>
    </w:p>
    <w:p w14:paraId="5F74A663"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1920120A" w14:textId="77777777" w:rsidR="00B44D7B" w:rsidRPr="00F16B9C" w:rsidRDefault="00B44D7B" w:rsidP="00E376BA">
      <w:pPr>
        <w:contextualSpacing/>
        <w:mirrorIndents/>
        <w:jc w:val="left"/>
        <w:rPr>
          <w:rFonts w:ascii="Times New Roman" w:hAnsi="Times New Roman" w:cs="Times New Roman"/>
          <w:sz w:val="24"/>
          <w:szCs w:val="24"/>
        </w:rPr>
      </w:pPr>
    </w:p>
    <w:p w14:paraId="7E60B696"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DROP TABLE IF EXISTS `</w:t>
      </w:r>
      <w:proofErr w:type="spellStart"/>
      <w:r w:rsidRPr="00F16B9C">
        <w:rPr>
          <w:rFonts w:ascii="Times New Roman" w:hAnsi="Times New Roman" w:cs="Times New Roman"/>
          <w:sz w:val="24"/>
          <w:szCs w:val="24"/>
        </w:rPr>
        <w:t>solicitacao</w:t>
      </w:r>
      <w:proofErr w:type="spellEnd"/>
      <w:r w:rsidRPr="00F16B9C">
        <w:rPr>
          <w:rFonts w:ascii="Times New Roman" w:hAnsi="Times New Roman" w:cs="Times New Roman"/>
          <w:sz w:val="24"/>
          <w:szCs w:val="24"/>
        </w:rPr>
        <w:t>`;</w:t>
      </w:r>
    </w:p>
    <w:p w14:paraId="5F499818"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CREATE TABLE IF NOT EXISTS `</w:t>
      </w:r>
      <w:proofErr w:type="spellStart"/>
      <w:r w:rsidRPr="00F16B9C">
        <w:rPr>
          <w:rFonts w:ascii="Times New Roman" w:hAnsi="Times New Roman" w:cs="Times New Roman"/>
          <w:sz w:val="24"/>
          <w:szCs w:val="24"/>
        </w:rPr>
        <w:t>solicitacao</w:t>
      </w:r>
      <w:proofErr w:type="spellEnd"/>
      <w:r w:rsidRPr="00F16B9C">
        <w:rPr>
          <w:rFonts w:ascii="Times New Roman" w:hAnsi="Times New Roman" w:cs="Times New Roman"/>
          <w:sz w:val="24"/>
          <w:szCs w:val="24"/>
        </w:rPr>
        <w:t>` (</w:t>
      </w:r>
    </w:p>
    <w:p w14:paraId="255CB773" w14:textId="40663B31"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`id` </w:t>
      </w:r>
      <w:proofErr w:type="spellStart"/>
      <w:r w:rsidRPr="00F16B9C">
        <w:rPr>
          <w:rFonts w:ascii="Times New Roman" w:hAnsi="Times New Roman" w:cs="Times New Roman"/>
          <w:sz w:val="24"/>
          <w:szCs w:val="24"/>
        </w:rPr>
        <w:t>int</w:t>
      </w:r>
      <w:proofErr w:type="spellEnd"/>
      <w:r w:rsidRPr="00F16B9C">
        <w:rPr>
          <w:rFonts w:ascii="Times New Roman" w:hAnsi="Times New Roman" w:cs="Times New Roman"/>
          <w:sz w:val="24"/>
          <w:szCs w:val="24"/>
        </w:rPr>
        <w:t xml:space="preserve"> NOT NULL AUTO_INCREMENT,</w:t>
      </w:r>
    </w:p>
    <w:p w14:paraId="70F66B60" w14:textId="2CF99879"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`inicio`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10) DEFAULT NULL,</w:t>
      </w:r>
    </w:p>
    <w:p w14:paraId="38822F59" w14:textId="7E5B3358"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`fim`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10) DEFAULT NULL,</w:t>
      </w:r>
    </w:p>
    <w:p w14:paraId="755F2B57" w14:textId="0BCDAB90"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`encarregado` </w:t>
      </w:r>
      <w:proofErr w:type="spellStart"/>
      <w:r w:rsidRPr="00F16B9C">
        <w:rPr>
          <w:rFonts w:ascii="Times New Roman" w:hAnsi="Times New Roman" w:cs="Times New Roman"/>
          <w:sz w:val="24"/>
          <w:szCs w:val="24"/>
        </w:rPr>
        <w:t>int</w:t>
      </w:r>
      <w:proofErr w:type="spellEnd"/>
      <w:r w:rsidRPr="00F16B9C">
        <w:rPr>
          <w:rFonts w:ascii="Times New Roman" w:hAnsi="Times New Roman" w:cs="Times New Roman"/>
          <w:sz w:val="24"/>
          <w:szCs w:val="24"/>
        </w:rPr>
        <w:t xml:space="preserve"> DEFAULT NULL,</w:t>
      </w:r>
    </w:p>
    <w:p w14:paraId="5F0EA9C8" w14:textId="6C3B58B3"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`solicitante`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40) DEFAULT NULL,</w:t>
      </w:r>
    </w:p>
    <w:p w14:paraId="50943D30" w14:textId="3BC6BD5E"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roofErr w:type="spellStart"/>
      <w:r w:rsidRPr="00F16B9C">
        <w:rPr>
          <w:rFonts w:ascii="Times New Roman" w:hAnsi="Times New Roman" w:cs="Times New Roman"/>
          <w:sz w:val="24"/>
          <w:szCs w:val="24"/>
        </w:rPr>
        <w:t>embarcacao</w:t>
      </w:r>
      <w:proofErr w:type="spellEnd"/>
      <w:r w:rsidRPr="00F16B9C">
        <w:rPr>
          <w:rFonts w:ascii="Times New Roman" w:hAnsi="Times New Roman" w:cs="Times New Roman"/>
          <w:sz w:val="24"/>
          <w:szCs w:val="24"/>
        </w:rPr>
        <w:t xml:space="preserve">`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40),</w:t>
      </w:r>
    </w:p>
    <w:p w14:paraId="61FC4AFA" w14:textId="525BA02E"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`porto`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40) DEFAULT NULL,</w:t>
      </w:r>
    </w:p>
    <w:p w14:paraId="26D55248" w14:textId="201CE72B"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roofErr w:type="spellStart"/>
      <w:r w:rsidRPr="00F16B9C">
        <w:rPr>
          <w:rFonts w:ascii="Times New Roman" w:hAnsi="Times New Roman" w:cs="Times New Roman"/>
          <w:sz w:val="24"/>
          <w:szCs w:val="24"/>
        </w:rPr>
        <w:t>obs</w:t>
      </w:r>
      <w:proofErr w:type="spellEnd"/>
      <w:r w:rsidRPr="00F16B9C">
        <w:rPr>
          <w:rFonts w:ascii="Times New Roman" w:hAnsi="Times New Roman" w:cs="Times New Roman"/>
          <w:sz w:val="24"/>
          <w:szCs w:val="24"/>
        </w:rPr>
        <w:t xml:space="preserve">`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200),</w:t>
      </w:r>
    </w:p>
    <w:p w14:paraId="60C2587D" w14:textId="0FDD2A06"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PRIMARY KEY (`id`)</w:t>
      </w:r>
    </w:p>
    <w:p w14:paraId="1AC9A66D"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lastRenderedPageBreak/>
        <w:t>);</w:t>
      </w:r>
    </w:p>
    <w:p w14:paraId="45027678" w14:textId="77777777" w:rsidR="00B44D7B" w:rsidRPr="00F16B9C" w:rsidRDefault="00B44D7B" w:rsidP="00E376BA">
      <w:pPr>
        <w:contextualSpacing/>
        <w:mirrorIndents/>
        <w:jc w:val="left"/>
        <w:rPr>
          <w:rFonts w:ascii="Times New Roman" w:hAnsi="Times New Roman" w:cs="Times New Roman"/>
          <w:sz w:val="24"/>
          <w:szCs w:val="24"/>
        </w:rPr>
      </w:pPr>
    </w:p>
    <w:p w14:paraId="0A87AF64"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w:t>
      </w:r>
    </w:p>
    <w:p w14:paraId="126041FC" w14:textId="77777777" w:rsidR="00B44D7B" w:rsidRPr="00F16B9C" w:rsidRDefault="00B44D7B" w:rsidP="00E376BA">
      <w:pPr>
        <w:contextualSpacing/>
        <w:mirrorIndents/>
        <w:jc w:val="left"/>
        <w:rPr>
          <w:rFonts w:ascii="Times New Roman" w:hAnsi="Times New Roman" w:cs="Times New Roman"/>
          <w:sz w:val="24"/>
          <w:szCs w:val="24"/>
        </w:rPr>
      </w:pPr>
    </w:p>
    <w:p w14:paraId="11D00BEF"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756689D1"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Estrutura da tabela `</w:t>
      </w:r>
      <w:proofErr w:type="spellStart"/>
      <w:r w:rsidRPr="00F16B9C">
        <w:rPr>
          <w:rFonts w:ascii="Times New Roman" w:hAnsi="Times New Roman" w:cs="Times New Roman"/>
          <w:sz w:val="24"/>
          <w:szCs w:val="24"/>
        </w:rPr>
        <w:t>usuarios</w:t>
      </w:r>
      <w:proofErr w:type="spellEnd"/>
      <w:r w:rsidRPr="00F16B9C">
        <w:rPr>
          <w:rFonts w:ascii="Times New Roman" w:hAnsi="Times New Roman" w:cs="Times New Roman"/>
          <w:sz w:val="24"/>
          <w:szCs w:val="24"/>
        </w:rPr>
        <w:t>`</w:t>
      </w:r>
    </w:p>
    <w:p w14:paraId="79C20764"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23A279E5" w14:textId="77777777" w:rsidR="00B44D7B" w:rsidRPr="00F16B9C" w:rsidRDefault="00B44D7B" w:rsidP="00E376BA">
      <w:pPr>
        <w:contextualSpacing/>
        <w:mirrorIndents/>
        <w:jc w:val="left"/>
        <w:rPr>
          <w:rFonts w:ascii="Times New Roman" w:hAnsi="Times New Roman" w:cs="Times New Roman"/>
          <w:sz w:val="24"/>
          <w:szCs w:val="24"/>
        </w:rPr>
      </w:pPr>
    </w:p>
    <w:p w14:paraId="2B2B15B1"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DROP TABLE IF EXISTS `</w:t>
      </w:r>
      <w:proofErr w:type="spellStart"/>
      <w:r w:rsidRPr="00F16B9C">
        <w:rPr>
          <w:rFonts w:ascii="Times New Roman" w:hAnsi="Times New Roman" w:cs="Times New Roman"/>
          <w:sz w:val="24"/>
          <w:szCs w:val="24"/>
        </w:rPr>
        <w:t>usuarios</w:t>
      </w:r>
      <w:proofErr w:type="spellEnd"/>
      <w:r w:rsidRPr="00F16B9C">
        <w:rPr>
          <w:rFonts w:ascii="Times New Roman" w:hAnsi="Times New Roman" w:cs="Times New Roman"/>
          <w:sz w:val="24"/>
          <w:szCs w:val="24"/>
        </w:rPr>
        <w:t>`;</w:t>
      </w:r>
    </w:p>
    <w:p w14:paraId="2EEBF66D"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CREATE TABLE IF NOT EXISTS `</w:t>
      </w:r>
      <w:proofErr w:type="spellStart"/>
      <w:r w:rsidRPr="00F16B9C">
        <w:rPr>
          <w:rFonts w:ascii="Times New Roman" w:hAnsi="Times New Roman" w:cs="Times New Roman"/>
          <w:sz w:val="24"/>
          <w:szCs w:val="24"/>
        </w:rPr>
        <w:t>usuarios</w:t>
      </w:r>
      <w:proofErr w:type="spellEnd"/>
      <w:r w:rsidRPr="00F16B9C">
        <w:rPr>
          <w:rFonts w:ascii="Times New Roman" w:hAnsi="Times New Roman" w:cs="Times New Roman"/>
          <w:sz w:val="24"/>
          <w:szCs w:val="24"/>
        </w:rPr>
        <w:t>` (</w:t>
      </w:r>
    </w:p>
    <w:p w14:paraId="2D59863F" w14:textId="32A1F402"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`id` </w:t>
      </w:r>
      <w:proofErr w:type="spellStart"/>
      <w:r w:rsidRPr="00F16B9C">
        <w:rPr>
          <w:rFonts w:ascii="Times New Roman" w:hAnsi="Times New Roman" w:cs="Times New Roman"/>
          <w:sz w:val="24"/>
          <w:szCs w:val="24"/>
        </w:rPr>
        <w:t>int</w:t>
      </w:r>
      <w:proofErr w:type="spellEnd"/>
      <w:r w:rsidRPr="00F16B9C">
        <w:rPr>
          <w:rFonts w:ascii="Times New Roman" w:hAnsi="Times New Roman" w:cs="Times New Roman"/>
          <w:sz w:val="24"/>
          <w:szCs w:val="24"/>
        </w:rPr>
        <w:t xml:space="preserve"> NOT NULL AUTO_INCREMENT,</w:t>
      </w:r>
    </w:p>
    <w:p w14:paraId="5E7FDFC6" w14:textId="0A1AC3AD"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`nome`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40) DEFAULT NULL,</w:t>
      </w:r>
    </w:p>
    <w:p w14:paraId="6AB8944E" w14:textId="3FD17A3F"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`sobrenome`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40) DEFAULT NULL,</w:t>
      </w:r>
    </w:p>
    <w:p w14:paraId="461E6B52" w14:textId="624B97C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roofErr w:type="spellStart"/>
      <w:r w:rsidRPr="00F16B9C">
        <w:rPr>
          <w:rFonts w:ascii="Times New Roman" w:hAnsi="Times New Roman" w:cs="Times New Roman"/>
          <w:sz w:val="24"/>
          <w:szCs w:val="24"/>
        </w:rPr>
        <w:t>email</w:t>
      </w:r>
      <w:proofErr w:type="spellEnd"/>
      <w:r w:rsidRPr="00F16B9C">
        <w:rPr>
          <w:rFonts w:ascii="Times New Roman" w:hAnsi="Times New Roman" w:cs="Times New Roman"/>
          <w:sz w:val="24"/>
          <w:szCs w:val="24"/>
        </w:rPr>
        <w:t xml:space="preserve">`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40),</w:t>
      </w:r>
    </w:p>
    <w:p w14:paraId="180813B7" w14:textId="090AA5C8"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roofErr w:type="spellStart"/>
      <w:r w:rsidRPr="00F16B9C">
        <w:rPr>
          <w:rFonts w:ascii="Times New Roman" w:hAnsi="Times New Roman" w:cs="Times New Roman"/>
          <w:sz w:val="24"/>
          <w:szCs w:val="24"/>
        </w:rPr>
        <w:t>usuario</w:t>
      </w:r>
      <w:proofErr w:type="spellEnd"/>
      <w:r w:rsidRPr="00F16B9C">
        <w:rPr>
          <w:rFonts w:ascii="Times New Roman" w:hAnsi="Times New Roman" w:cs="Times New Roman"/>
          <w:sz w:val="24"/>
          <w:szCs w:val="24"/>
        </w:rPr>
        <w:t xml:space="preserve">`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40) DEFAULT NULL,</w:t>
      </w:r>
    </w:p>
    <w:p w14:paraId="08E90EAD" w14:textId="7886A020"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`senha`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40) DEFAULT NULL,</w:t>
      </w:r>
    </w:p>
    <w:p w14:paraId="6FE4C95A" w14:textId="5FB9EDD9"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xml:space="preserve">`cargo` </w:t>
      </w:r>
      <w:proofErr w:type="spellStart"/>
      <w:proofErr w:type="gramStart"/>
      <w:r w:rsidRPr="00F16B9C">
        <w:rPr>
          <w:rFonts w:ascii="Times New Roman" w:hAnsi="Times New Roman" w:cs="Times New Roman"/>
          <w:sz w:val="24"/>
          <w:szCs w:val="24"/>
        </w:rPr>
        <w:t>varchar</w:t>
      </w:r>
      <w:proofErr w:type="spellEnd"/>
      <w:r w:rsidRPr="00F16B9C">
        <w:rPr>
          <w:rFonts w:ascii="Times New Roman" w:hAnsi="Times New Roman" w:cs="Times New Roman"/>
          <w:sz w:val="24"/>
          <w:szCs w:val="24"/>
        </w:rPr>
        <w:t>(</w:t>
      </w:r>
      <w:proofErr w:type="gramEnd"/>
      <w:r w:rsidRPr="00F16B9C">
        <w:rPr>
          <w:rFonts w:ascii="Times New Roman" w:hAnsi="Times New Roman" w:cs="Times New Roman"/>
          <w:sz w:val="24"/>
          <w:szCs w:val="24"/>
        </w:rPr>
        <w:t>5) NOT NULL,</w:t>
      </w:r>
    </w:p>
    <w:p w14:paraId="370D7EFA" w14:textId="7AE69258"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PRIMARY KEY (`id`)</w:t>
      </w:r>
    </w:p>
    <w:p w14:paraId="1BCD0B46"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243636BA" w14:textId="77777777" w:rsidR="00B44D7B" w:rsidRPr="00F16B9C" w:rsidRDefault="00B44D7B" w:rsidP="00E376BA">
      <w:pPr>
        <w:contextualSpacing/>
        <w:mirrorIndents/>
        <w:jc w:val="left"/>
        <w:rPr>
          <w:rFonts w:ascii="Times New Roman" w:hAnsi="Times New Roman" w:cs="Times New Roman"/>
          <w:sz w:val="24"/>
          <w:szCs w:val="24"/>
        </w:rPr>
      </w:pPr>
    </w:p>
    <w:p w14:paraId="4EDE3D2F"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3EDE1615"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 Extraindo dados da tabela `</w:t>
      </w:r>
      <w:proofErr w:type="spellStart"/>
      <w:r w:rsidRPr="00F16B9C">
        <w:rPr>
          <w:rFonts w:ascii="Times New Roman" w:hAnsi="Times New Roman" w:cs="Times New Roman"/>
          <w:sz w:val="24"/>
          <w:szCs w:val="24"/>
        </w:rPr>
        <w:t>usuarios</w:t>
      </w:r>
      <w:proofErr w:type="spellEnd"/>
      <w:r w:rsidRPr="00F16B9C">
        <w:rPr>
          <w:rFonts w:ascii="Times New Roman" w:hAnsi="Times New Roman" w:cs="Times New Roman"/>
          <w:sz w:val="24"/>
          <w:szCs w:val="24"/>
        </w:rPr>
        <w:t>`</w:t>
      </w:r>
    </w:p>
    <w:p w14:paraId="6901ED95"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w:t>
      </w:r>
    </w:p>
    <w:p w14:paraId="0A0451B0" w14:textId="77777777" w:rsidR="00B44D7B" w:rsidRPr="00F16B9C" w:rsidRDefault="00B44D7B" w:rsidP="00E376BA">
      <w:pPr>
        <w:contextualSpacing/>
        <w:mirrorIndents/>
        <w:jc w:val="left"/>
        <w:rPr>
          <w:rFonts w:ascii="Times New Roman" w:hAnsi="Times New Roman" w:cs="Times New Roman"/>
          <w:sz w:val="24"/>
          <w:szCs w:val="24"/>
        </w:rPr>
      </w:pPr>
    </w:p>
    <w:p w14:paraId="62BE7745"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INSERT INTO `</w:t>
      </w:r>
      <w:proofErr w:type="spellStart"/>
      <w:r w:rsidRPr="00F16B9C">
        <w:rPr>
          <w:rFonts w:ascii="Times New Roman" w:hAnsi="Times New Roman" w:cs="Times New Roman"/>
          <w:sz w:val="24"/>
          <w:szCs w:val="24"/>
        </w:rPr>
        <w:t>usuarios</w:t>
      </w:r>
      <w:proofErr w:type="spellEnd"/>
      <w:r w:rsidRPr="00F16B9C">
        <w:rPr>
          <w:rFonts w:ascii="Times New Roman" w:hAnsi="Times New Roman" w:cs="Times New Roman"/>
          <w:sz w:val="24"/>
          <w:szCs w:val="24"/>
        </w:rPr>
        <w:t>` (`id`, `nome`, `sobrenome`, `</w:t>
      </w:r>
      <w:proofErr w:type="spellStart"/>
      <w:r w:rsidRPr="00F16B9C">
        <w:rPr>
          <w:rFonts w:ascii="Times New Roman" w:hAnsi="Times New Roman" w:cs="Times New Roman"/>
          <w:sz w:val="24"/>
          <w:szCs w:val="24"/>
        </w:rPr>
        <w:t>email</w:t>
      </w:r>
      <w:proofErr w:type="spellEnd"/>
      <w:r w:rsidRPr="00F16B9C">
        <w:rPr>
          <w:rFonts w:ascii="Times New Roman" w:hAnsi="Times New Roman" w:cs="Times New Roman"/>
          <w:sz w:val="24"/>
          <w:szCs w:val="24"/>
        </w:rPr>
        <w:t>`, `</w:t>
      </w:r>
      <w:proofErr w:type="spellStart"/>
      <w:r w:rsidRPr="00F16B9C">
        <w:rPr>
          <w:rFonts w:ascii="Times New Roman" w:hAnsi="Times New Roman" w:cs="Times New Roman"/>
          <w:sz w:val="24"/>
          <w:szCs w:val="24"/>
        </w:rPr>
        <w:t>usuario</w:t>
      </w:r>
      <w:proofErr w:type="spellEnd"/>
      <w:r w:rsidRPr="00F16B9C">
        <w:rPr>
          <w:rFonts w:ascii="Times New Roman" w:hAnsi="Times New Roman" w:cs="Times New Roman"/>
          <w:sz w:val="24"/>
          <w:szCs w:val="24"/>
        </w:rPr>
        <w:t>`, `senha`, `cargo`) VALUES</w:t>
      </w:r>
    </w:p>
    <w:p w14:paraId="3FF283F5"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(1, 'Admin', 'Admin', '', 'Admin', '0000', '</w:t>
      </w:r>
      <w:proofErr w:type="spellStart"/>
      <w:r w:rsidRPr="00F16B9C">
        <w:rPr>
          <w:rFonts w:ascii="Times New Roman" w:hAnsi="Times New Roman" w:cs="Times New Roman"/>
          <w:sz w:val="24"/>
          <w:szCs w:val="24"/>
        </w:rPr>
        <w:t>Adm</w:t>
      </w:r>
      <w:proofErr w:type="spellEnd"/>
      <w:r w:rsidRPr="00F16B9C">
        <w:rPr>
          <w:rFonts w:ascii="Times New Roman" w:hAnsi="Times New Roman" w:cs="Times New Roman"/>
          <w:sz w:val="24"/>
          <w:szCs w:val="24"/>
        </w:rPr>
        <w:t>');</w:t>
      </w:r>
    </w:p>
    <w:p w14:paraId="55BD2B70"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COMMIT;</w:t>
      </w:r>
    </w:p>
    <w:p w14:paraId="553854EF" w14:textId="77777777" w:rsidR="00B44D7B" w:rsidRPr="00F16B9C" w:rsidRDefault="00B44D7B" w:rsidP="00E376BA">
      <w:pPr>
        <w:contextualSpacing/>
        <w:mirrorIndents/>
        <w:jc w:val="left"/>
        <w:rPr>
          <w:rFonts w:ascii="Times New Roman" w:hAnsi="Times New Roman" w:cs="Times New Roman"/>
          <w:sz w:val="24"/>
          <w:szCs w:val="24"/>
        </w:rPr>
      </w:pPr>
    </w:p>
    <w:p w14:paraId="6D1F2838"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/*!40101 SET CHARACTER_SET_CLIENT=@OLD_CHARACTER_SET_CLIENT */;</w:t>
      </w:r>
    </w:p>
    <w:p w14:paraId="5F56CC8D" w14:textId="77777777" w:rsidR="00B44D7B"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t>/*!40101 SET CHARACTER_SET_RESULTS=@OLD_CHARACTER_SET_RESULTS */;</w:t>
      </w:r>
    </w:p>
    <w:p w14:paraId="1FF21FC1" w14:textId="4EE9AAF5" w:rsidR="00884327" w:rsidRPr="00F16B9C" w:rsidRDefault="00B44D7B" w:rsidP="00E376BA">
      <w:pPr>
        <w:contextualSpacing/>
        <w:mirrorIndents/>
        <w:jc w:val="left"/>
        <w:rPr>
          <w:rFonts w:ascii="Times New Roman" w:hAnsi="Times New Roman" w:cs="Times New Roman"/>
          <w:sz w:val="24"/>
          <w:szCs w:val="24"/>
        </w:rPr>
      </w:pPr>
      <w:r w:rsidRPr="00F16B9C">
        <w:rPr>
          <w:rFonts w:ascii="Times New Roman" w:hAnsi="Times New Roman" w:cs="Times New Roman"/>
          <w:sz w:val="24"/>
          <w:szCs w:val="24"/>
        </w:rPr>
        <w:lastRenderedPageBreak/>
        <w:t>/*!40101 SET COLLATION_CONNECTION=@OLD_COLLATION_CONNECTION */;</w:t>
      </w:r>
    </w:p>
    <w:p w14:paraId="33C26750" w14:textId="77777777" w:rsidR="00F16B9C" w:rsidRPr="008C46B4" w:rsidRDefault="00F16B9C" w:rsidP="00E376BA">
      <w:pPr>
        <w:pStyle w:val="PargrafodaLista"/>
        <w:numPr>
          <w:ilvl w:val="0"/>
          <w:numId w:val="48"/>
        </w:numPr>
        <w:spacing w:after="160"/>
        <w:jc w:val="left"/>
        <w:outlineLvl w:val="0"/>
        <w:rPr>
          <w:rFonts w:ascii="Times New Roman" w:hAnsi="Times New Roman" w:cs="Times New Roman"/>
          <w:b/>
          <w:bCs/>
          <w:sz w:val="24"/>
          <w:szCs w:val="24"/>
        </w:rPr>
      </w:pPr>
      <w:bookmarkStart w:id="611" w:name="_Toc120825381"/>
      <w:r w:rsidRPr="008C46B4">
        <w:rPr>
          <w:rFonts w:ascii="Times New Roman" w:hAnsi="Times New Roman" w:cs="Times New Roman"/>
          <w:b/>
          <w:bCs/>
          <w:sz w:val="24"/>
          <w:szCs w:val="24"/>
        </w:rPr>
        <w:t>Conclusão</w:t>
      </w:r>
      <w:bookmarkEnd w:id="611"/>
    </w:p>
    <w:p w14:paraId="44022BDF" w14:textId="77777777" w:rsidR="00F16B9C" w:rsidRPr="008C46B4" w:rsidRDefault="00F16B9C" w:rsidP="00E376BA">
      <w:pPr>
        <w:ind w:firstLine="142"/>
        <w:jc w:val="left"/>
        <w:rPr>
          <w:rFonts w:ascii="Times New Roman" w:hAnsi="Times New Roman" w:cs="Times New Roman"/>
          <w:sz w:val="24"/>
          <w:szCs w:val="24"/>
        </w:rPr>
      </w:pPr>
      <w:r w:rsidRPr="008C46B4">
        <w:rPr>
          <w:rFonts w:ascii="Times New Roman" w:hAnsi="Times New Roman" w:cs="Times New Roman"/>
          <w:sz w:val="24"/>
          <w:szCs w:val="24"/>
        </w:rPr>
        <w:t>Ousamos dizer que os objetivos foram alcançados uma vez que uma solução foi confeccionada atendendo os requisitos inicialmente imputados a ela, no caso executar a função do setor NavTI formalmente e bem definidamente. O CSID define e centraliza o procedimento evitando futuras inconveniências desrespeitos a escopos de função entre cargos e cria segurança e produtividade. De maneira mais detalhada, o CSID como inicialmente planejado cadastra e gere uma série de informações como usuários embarcações, portos serviços e equipamentos, e principalmente cria um sistema de agendamento de manutenções que entrelaça todos estes dados para gerar uma base bem conectada de conhecimento e esclarecedora para o serviço dos funcionários da OceanPact. Uma vez que o CSID trabalha com o cadastro de informações isso também acarreta segurança ao dar baixa ou devolver itens aos seus determinados estados, o que a longo prazo tende a criar um ofício mais focado em seus objetivos originais, no caso as manutenções e menos dispersos entre contagem de equipamentos, manutenções, atendimento e outras ocasionalidades.</w:t>
      </w:r>
    </w:p>
    <w:p w14:paraId="66365A02" w14:textId="23D61DCA" w:rsidR="00F16B9C" w:rsidRPr="008C46B4" w:rsidRDefault="00F16B9C" w:rsidP="005D5892">
      <w:pPr>
        <w:ind w:firstLine="142"/>
        <w:jc w:val="left"/>
        <w:rPr>
          <w:rFonts w:ascii="Times New Roman" w:hAnsi="Times New Roman" w:cs="Times New Roman"/>
          <w:sz w:val="24"/>
          <w:szCs w:val="24"/>
        </w:rPr>
      </w:pPr>
      <w:r w:rsidRPr="008C46B4">
        <w:rPr>
          <w:rFonts w:ascii="Times New Roman" w:hAnsi="Times New Roman" w:cs="Times New Roman"/>
          <w:sz w:val="24"/>
          <w:szCs w:val="24"/>
        </w:rPr>
        <w:t>Com sinceridade, que esta ferramenta seja de grande utilidade aos que a aderirem.</w:t>
      </w:r>
      <w:r w:rsidR="005D5892">
        <w:rPr>
          <w:rFonts w:ascii="Times New Roman" w:hAnsi="Times New Roman" w:cs="Times New Roman"/>
          <w:sz w:val="24"/>
          <w:szCs w:val="24"/>
        </w:rPr>
        <w:br w:type="page"/>
      </w:r>
    </w:p>
    <w:p w14:paraId="4975E180" w14:textId="77777777" w:rsidR="00F16B9C" w:rsidRPr="008C46B4" w:rsidRDefault="00F16B9C" w:rsidP="00E376BA">
      <w:pPr>
        <w:pStyle w:val="Ttulo1"/>
        <w:jc w:val="left"/>
        <w:rPr>
          <w:rFonts w:ascii="Times New Roman" w:hAnsi="Times New Roman" w:cs="Times New Roman"/>
          <w:sz w:val="24"/>
          <w:szCs w:val="24"/>
        </w:rPr>
      </w:pPr>
      <w:bookmarkStart w:id="612" w:name="_Toc119943287"/>
      <w:bookmarkStart w:id="613" w:name="_Toc120825382"/>
      <w:r w:rsidRPr="008C46B4">
        <w:rPr>
          <w:rFonts w:ascii="Times New Roman" w:hAnsi="Times New Roman" w:cs="Times New Roman"/>
          <w:sz w:val="24"/>
          <w:szCs w:val="24"/>
        </w:rPr>
        <w:lastRenderedPageBreak/>
        <w:t>Bibliografia</w:t>
      </w:r>
      <w:bookmarkEnd w:id="612"/>
      <w:bookmarkEnd w:id="613"/>
    </w:p>
    <w:p w14:paraId="5FFF2352" w14:textId="77777777" w:rsidR="0023732F" w:rsidRDefault="00F16B9C" w:rsidP="0023732F">
      <w:pPr>
        <w:pStyle w:val="Bibliografia"/>
        <w:ind w:left="720" w:hanging="720"/>
        <w:jc w:val="left"/>
        <w:rPr>
          <w:noProof/>
          <w:sz w:val="24"/>
          <w:szCs w:val="24"/>
        </w:rPr>
      </w:pPr>
      <w:r w:rsidRPr="008C46B4">
        <w:rPr>
          <w:rFonts w:ascii="Times New Roman" w:hAnsi="Times New Roman" w:cs="Times New Roman"/>
          <w:sz w:val="24"/>
          <w:szCs w:val="24"/>
        </w:rPr>
        <w:fldChar w:fldCharType="begin"/>
      </w:r>
      <w:r w:rsidRPr="008C46B4">
        <w:rPr>
          <w:rFonts w:ascii="Times New Roman" w:hAnsi="Times New Roman" w:cs="Times New Roman"/>
          <w:sz w:val="24"/>
          <w:szCs w:val="24"/>
        </w:rPr>
        <w:instrText>BIBLIOGRAPHY</w:instrText>
      </w:r>
      <w:r w:rsidRPr="008C46B4">
        <w:rPr>
          <w:rFonts w:ascii="Times New Roman" w:hAnsi="Times New Roman" w:cs="Times New Roman"/>
          <w:sz w:val="24"/>
          <w:szCs w:val="24"/>
        </w:rPr>
        <w:fldChar w:fldCharType="separate"/>
      </w:r>
      <w:r w:rsidR="0023732F">
        <w:rPr>
          <w:noProof/>
        </w:rPr>
        <w:t xml:space="preserve">OceanPact. (Agosto de 2022). </w:t>
      </w:r>
      <w:r w:rsidR="0023732F">
        <w:rPr>
          <w:i/>
          <w:iCs/>
          <w:noProof/>
        </w:rPr>
        <w:t>Processo de Docagem</w:t>
      </w:r>
      <w:r w:rsidR="0023732F">
        <w:rPr>
          <w:noProof/>
        </w:rPr>
        <w:t>. Fonte: https://www.c-tank.com.br/docagem-de-navios-quais-tipos-de-servicos-sao-realizados/</w:t>
      </w:r>
    </w:p>
    <w:p w14:paraId="59FAF048" w14:textId="77777777" w:rsidR="0023732F" w:rsidRDefault="0023732F" w:rsidP="0023732F">
      <w:pPr>
        <w:pStyle w:val="Bibliografia"/>
        <w:ind w:left="720" w:hanging="720"/>
        <w:jc w:val="left"/>
        <w:rPr>
          <w:noProof/>
        </w:rPr>
      </w:pPr>
      <w:r>
        <w:rPr>
          <w:noProof/>
        </w:rPr>
        <w:t xml:space="preserve">OceanPact. (Agosto de 2022). </w:t>
      </w:r>
      <w:r>
        <w:rPr>
          <w:i/>
          <w:iCs/>
          <w:noProof/>
        </w:rPr>
        <w:t>Visão e Valores</w:t>
      </w:r>
      <w:r>
        <w:rPr>
          <w:noProof/>
        </w:rPr>
        <w:t>. Fonte: https://oceanpact.com/oceanpact/quem-somos/</w:t>
      </w:r>
    </w:p>
    <w:p w14:paraId="0AE0DECA" w14:textId="77777777" w:rsidR="0023732F" w:rsidRDefault="0023732F" w:rsidP="0023732F">
      <w:pPr>
        <w:pStyle w:val="Bibliografia"/>
        <w:ind w:left="720" w:hanging="720"/>
        <w:jc w:val="left"/>
        <w:rPr>
          <w:noProof/>
        </w:rPr>
      </w:pPr>
      <w:r>
        <w:rPr>
          <w:noProof/>
        </w:rPr>
        <w:t xml:space="preserve">Oracle. (Dezembro de 2022). </w:t>
      </w:r>
      <w:r>
        <w:rPr>
          <w:i/>
          <w:iCs/>
          <w:noProof/>
        </w:rPr>
        <w:t>Maneira Mais Inteligente e Rápida de Programar</w:t>
      </w:r>
      <w:r>
        <w:rPr>
          <w:noProof/>
        </w:rPr>
        <w:t>. Fonte: Oracle: https://www.oracle.com/br/tools/technologies/netbeans-ide.html</w:t>
      </w:r>
    </w:p>
    <w:p w14:paraId="6FCF9CAF" w14:textId="77777777" w:rsidR="0023732F" w:rsidRDefault="0023732F" w:rsidP="0023732F">
      <w:pPr>
        <w:pStyle w:val="Bibliografia"/>
        <w:ind w:left="720" w:hanging="720"/>
        <w:jc w:val="left"/>
        <w:rPr>
          <w:noProof/>
        </w:rPr>
      </w:pPr>
      <w:r>
        <w:rPr>
          <w:noProof/>
        </w:rPr>
        <w:t xml:space="preserve">Oracle. (12 de 2022). </w:t>
      </w:r>
      <w:r>
        <w:rPr>
          <w:i/>
          <w:iCs/>
          <w:noProof/>
        </w:rPr>
        <w:t>O que é tecnologia Java e por que preciso dela?</w:t>
      </w:r>
      <w:r>
        <w:rPr>
          <w:noProof/>
        </w:rPr>
        <w:t xml:space="preserve"> Fonte: Java: https://www.java.com/pt-BR/download/help/whatis_java.html</w:t>
      </w:r>
    </w:p>
    <w:p w14:paraId="0ABAD359" w14:textId="77777777" w:rsidR="0023732F" w:rsidRDefault="0023732F" w:rsidP="0023732F">
      <w:pPr>
        <w:pStyle w:val="Bibliografia"/>
        <w:ind w:left="720" w:hanging="720"/>
        <w:jc w:val="left"/>
        <w:rPr>
          <w:noProof/>
        </w:rPr>
      </w:pPr>
      <w:r>
        <w:rPr>
          <w:noProof/>
        </w:rPr>
        <w:t>Pataquinho, A. F. (julho de 2019). Metodologias de Trabalho Modernas, Satisfação e Produtividade no Trabalho. Lisboa, Portugal. Fonte: https://repositorio.ipl.pt/bitstream/10400.21/12739/1/Disserta%C3%A1%E2%88%86o%20Andr%C3%87%20Pataquinho%2020170319%20-%20vers%E2%88%86o%20definitiva%201.pdf</w:t>
      </w:r>
    </w:p>
    <w:p w14:paraId="3C4AB4DB" w14:textId="77777777" w:rsidR="0023732F" w:rsidRDefault="0023732F" w:rsidP="0023732F">
      <w:pPr>
        <w:pStyle w:val="Bibliografia"/>
        <w:ind w:left="720" w:hanging="720"/>
        <w:jc w:val="left"/>
        <w:rPr>
          <w:noProof/>
        </w:rPr>
      </w:pPr>
      <w:r>
        <w:rPr>
          <w:noProof/>
        </w:rPr>
        <w:t xml:space="preserve">Schwab, K. (2019). </w:t>
      </w:r>
      <w:r>
        <w:rPr>
          <w:i/>
          <w:iCs/>
          <w:noProof/>
        </w:rPr>
        <w:t>A Quarta Revolução Industrial.</w:t>
      </w:r>
      <w:r>
        <w:rPr>
          <w:noProof/>
        </w:rPr>
        <w:t xml:space="preserve"> edipro. Fonte: https://acervo.enap.gov.br/cgi-bin/koha/opac-detail.pl?biblionumber=52375</w:t>
      </w:r>
    </w:p>
    <w:p w14:paraId="1908FFE4" w14:textId="77777777" w:rsidR="0023732F" w:rsidRDefault="0023732F" w:rsidP="0023732F">
      <w:pPr>
        <w:pStyle w:val="Bibliografia"/>
        <w:ind w:left="720" w:hanging="720"/>
        <w:jc w:val="left"/>
        <w:rPr>
          <w:noProof/>
        </w:rPr>
      </w:pPr>
      <w:r>
        <w:rPr>
          <w:noProof/>
        </w:rPr>
        <w:t>Silva, M. (Novembro de 2022). Entrevista Para o CSID. (G. Relva, Entrevistador)</w:t>
      </w:r>
    </w:p>
    <w:p w14:paraId="2CF56297" w14:textId="677D3D47" w:rsidR="0025204F" w:rsidRPr="00F16B9C" w:rsidRDefault="00F16B9C" w:rsidP="0023732F">
      <w:pPr>
        <w:contextualSpacing/>
        <w:mirrorIndents/>
        <w:jc w:val="left"/>
        <w:rPr>
          <w:rFonts w:ascii="Times New Roman" w:hAnsi="Times New Roman" w:cs="Times New Roman"/>
          <w:sz w:val="24"/>
          <w:szCs w:val="24"/>
        </w:rPr>
      </w:pPr>
      <w:r w:rsidRPr="008C46B4">
        <w:rPr>
          <w:rFonts w:ascii="Times New Roman" w:hAnsi="Times New Roman" w:cs="Times New Roman"/>
          <w:b/>
          <w:bCs/>
          <w:sz w:val="24"/>
          <w:szCs w:val="24"/>
        </w:rPr>
        <w:fldChar w:fldCharType="end"/>
      </w:r>
      <w:sdt>
        <w:sdtPr>
          <w:rPr>
            <w:rFonts w:ascii="Times New Roman" w:hAnsi="Times New Roman" w:cs="Times New Roman"/>
            <w:sz w:val="24"/>
            <w:szCs w:val="24"/>
          </w:rPr>
          <w:id w:val="1307047494"/>
          <w:docPartObj>
            <w:docPartGallery w:val="Bibliographies"/>
            <w:docPartUnique/>
          </w:docPartObj>
        </w:sdtPr>
        <w:sdtContent>
          <w:sdt>
            <w:sdtPr>
              <w:rPr>
                <w:rFonts w:ascii="Times New Roman" w:hAnsi="Times New Roman" w:cs="Times New Roman"/>
                <w:sz w:val="24"/>
                <w:szCs w:val="24"/>
              </w:rPr>
              <w:id w:val="111145805"/>
              <w:showingPlcHdr/>
              <w:bibliography/>
            </w:sdtPr>
            <w:sdtContent>
              <w:r>
                <w:rPr>
                  <w:rFonts w:ascii="Times New Roman" w:hAnsi="Times New Roman" w:cs="Times New Roman"/>
                  <w:sz w:val="24"/>
                  <w:szCs w:val="24"/>
                </w:rPr>
                <w:t xml:space="preserve">     </w:t>
              </w:r>
            </w:sdtContent>
          </w:sdt>
        </w:sdtContent>
      </w:sdt>
    </w:p>
    <w:bookmarkEnd w:id="0"/>
    <w:p w14:paraId="755057EF" w14:textId="10EB3130" w:rsidR="0025204F" w:rsidRPr="00F16B9C" w:rsidRDefault="0025204F" w:rsidP="00F16B9C">
      <w:pPr>
        <w:contextualSpacing/>
        <w:mirrorIndents/>
        <w:rPr>
          <w:rFonts w:ascii="Times New Roman" w:hAnsi="Times New Roman" w:cs="Times New Roman"/>
          <w:sz w:val="24"/>
          <w:szCs w:val="24"/>
        </w:rPr>
      </w:pPr>
    </w:p>
    <w:sectPr w:rsidR="0025204F" w:rsidRPr="00F16B9C" w:rsidSect="00337210">
      <w:footerReference w:type="default" r:id="rId88"/>
      <w:pgSz w:w="11906" w:h="16838"/>
      <w:pgMar w:top="1701" w:right="1134" w:bottom="1134" w:left="1701"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IMONE INGRID MONTEIRO GAMA" w:date="2022-11-29T16:50:00Z" w:initials="SIMG">
    <w:p w14:paraId="569E70FD" w14:textId="77777777" w:rsidR="00B44D7B" w:rsidRDefault="00B44D7B" w:rsidP="00B44D7B">
      <w:pPr>
        <w:pStyle w:val="Textodecomentrio"/>
      </w:pPr>
      <w:r>
        <w:rPr>
          <w:rStyle w:val="Refdecomentrio"/>
        </w:rPr>
        <w:annotationRef/>
      </w:r>
      <w:r>
        <w:t>Formatação: Justificado</w:t>
      </w:r>
    </w:p>
  </w:comment>
  <w:comment w:id="2" w:author="SIMONE INGRID MONTEIRO GAMA" w:date="2022-11-29T16:51:00Z" w:initials="SIMG">
    <w:p w14:paraId="17617D45" w14:textId="77777777" w:rsidR="00B44D7B" w:rsidRDefault="00B44D7B" w:rsidP="00B44D7B">
      <w:pPr>
        <w:pStyle w:val="Textodecomentrio"/>
      </w:pPr>
      <w:r>
        <w:rPr>
          <w:rStyle w:val="Refdecomentrio"/>
        </w:rPr>
        <w:annotationRef/>
      </w:r>
      <w:r>
        <w:t>Deixar um tipo de fonte</w:t>
      </w:r>
    </w:p>
  </w:comment>
  <w:comment w:id="3" w:author="SIMONE INGRID MONTEIRO GAMA" w:date="2022-11-29T16:51:00Z" w:initials="SIMG">
    <w:p w14:paraId="120F6E00" w14:textId="77777777" w:rsidR="00B44D7B" w:rsidRDefault="00B44D7B" w:rsidP="00B44D7B">
      <w:pPr>
        <w:pStyle w:val="Textodecomentrio"/>
      </w:pPr>
      <w:r>
        <w:rPr>
          <w:rStyle w:val="Refdecomentrio"/>
        </w:rPr>
        <w:annotationRef/>
      </w:r>
      <w:r>
        <w:t>Lindo =)</w:t>
      </w:r>
    </w:p>
  </w:comment>
  <w:comment w:id="4" w:author="DANIEL GOULART E SILVA" w:date="2022-11-30T14:57:00Z" w:initials="DGES">
    <w:p w14:paraId="74FBB6BC" w14:textId="77777777" w:rsidR="00B44D7B" w:rsidRDefault="00B44D7B" w:rsidP="00B44D7B">
      <w:pPr>
        <w:pStyle w:val="Textodecomentrio"/>
      </w:pPr>
      <w:r>
        <w:rPr>
          <w:rStyle w:val="Refdecomentrio"/>
        </w:rPr>
        <w:annotationRef/>
      </w:r>
      <w:r>
        <w:t>❤️</w:t>
      </w:r>
    </w:p>
  </w:comment>
  <w:comment w:id="5" w:author="SIMONE INGRID MONTEIRO GAMA" w:date="2022-11-29T16:54:00Z" w:initials="SIMG">
    <w:p w14:paraId="779E4819" w14:textId="77777777" w:rsidR="00B44D7B" w:rsidRDefault="00B44D7B" w:rsidP="00B44D7B">
      <w:pPr>
        <w:pStyle w:val="Textodecomentrio"/>
      </w:pPr>
      <w:r>
        <w:rPr>
          <w:rStyle w:val="Refdecomentrio"/>
        </w:rPr>
        <w:annotationRef/>
      </w:r>
      <w:r>
        <w:t>Palavras-Chaves muito genéricas</w:t>
      </w:r>
    </w:p>
  </w:comment>
  <w:comment w:id="6" w:author="SIMONE INGRID MONTEIRO GAMA" w:date="2022-11-29T16:55:00Z" w:initials="SIMG">
    <w:p w14:paraId="0E40E663" w14:textId="77777777" w:rsidR="00B44D7B" w:rsidRDefault="00B44D7B" w:rsidP="00B44D7B">
      <w:pPr>
        <w:pStyle w:val="Textodecomentrio"/>
      </w:pPr>
      <w:r>
        <w:rPr>
          <w:rStyle w:val="Refdecomentrio"/>
        </w:rPr>
        <w:annotationRef/>
      </w:r>
      <w:r>
        <w:t>Sumário e índices em folhas diferentes</w:t>
      </w:r>
    </w:p>
  </w:comment>
  <w:comment w:id="7" w:author="SIMONE INGRID MONTEIRO GAMA" w:date="2022-11-29T16:55:00Z" w:initials="SIMG">
    <w:p w14:paraId="6AD32ED1" w14:textId="77777777" w:rsidR="00B44D7B" w:rsidRDefault="00B44D7B" w:rsidP="00B44D7B">
      <w:pPr>
        <w:pStyle w:val="Textodecomentrio"/>
      </w:pPr>
      <w:r>
        <w:rPr>
          <w:rStyle w:val="Refdecomentrio"/>
        </w:rPr>
        <w:annotationRef/>
      </w:r>
      <w:r>
        <w:t>Folhas diferentes</w:t>
      </w:r>
    </w:p>
  </w:comment>
  <w:comment w:id="8" w:author="SIMONE INGRID MONTEIRO GAMA" w:date="2022-11-29T16:57:00Z" w:initials="SIMG">
    <w:p w14:paraId="42B7F360" w14:textId="77777777" w:rsidR="00B44D7B" w:rsidRDefault="00B44D7B" w:rsidP="00B44D7B">
      <w:pPr>
        <w:pStyle w:val="Textodecomentrio"/>
      </w:pPr>
      <w:r>
        <w:rPr>
          <w:rStyle w:val="Refdecomentrio"/>
        </w:rPr>
        <w:annotationRef/>
      </w:r>
      <w:r>
        <w:t>Essa formatação não ficou intuitivo. Observar a falta de pontuação</w:t>
      </w:r>
    </w:p>
  </w:comment>
  <w:comment w:id="12" w:author="SIMONE INGRID MONTEIRO GAMA" w:date="2022-11-29T17:00:00Z" w:initials="SIMG">
    <w:p w14:paraId="26006FA3" w14:textId="77777777" w:rsidR="00B44D7B" w:rsidRDefault="00B44D7B" w:rsidP="00B44D7B">
      <w:pPr>
        <w:pStyle w:val="Textodecomentrio"/>
      </w:pPr>
      <w:r>
        <w:rPr>
          <w:rStyle w:val="Refdecomentrio"/>
        </w:rPr>
        <w:annotationRef/>
      </w:r>
      <w:r>
        <w:t>É de om tom que os Objetivos Específicos fiquem em tópicos. Estão fortemente correlacionados com a Análise de Requisitos</w:t>
      </w:r>
    </w:p>
  </w:comment>
  <w:comment w:id="14" w:author="SIMONE INGRID MONTEIRO GAMA" w:date="2022-11-29T17:00:00Z" w:initials="SIMG">
    <w:p w14:paraId="79C777CF" w14:textId="77777777" w:rsidR="00B44D7B" w:rsidRDefault="00B44D7B" w:rsidP="00B44D7B">
      <w:pPr>
        <w:pStyle w:val="Textodecomentrio"/>
      </w:pPr>
      <w:r>
        <w:rPr>
          <w:rStyle w:val="Refdecomentrio"/>
        </w:rPr>
        <w:annotationRef/>
      </w:r>
      <w:r>
        <w:t>Faltam espaçamentos de 1a linha e espaçamento de 1,5 entre linhas</w:t>
      </w:r>
    </w:p>
  </w:comment>
  <w:comment w:id="15" w:author="SIMONE INGRID MONTEIRO GAMA" w:date="2022-11-29T17:01:00Z" w:initials="SIMG">
    <w:p w14:paraId="744C37DB" w14:textId="77777777" w:rsidR="00B44D7B" w:rsidRDefault="00B44D7B" w:rsidP="00B44D7B">
      <w:pPr>
        <w:pStyle w:val="Textodecomentrio"/>
      </w:pPr>
      <w:r>
        <w:rPr>
          <w:rStyle w:val="Refdecomentrio"/>
        </w:rPr>
        <w:annotationRef/>
      </w:r>
      <w:r>
        <w:t>O Referencial Teórico tem de ser melhor desenvolvido. Faltam Referencias Bibliográficas.</w:t>
      </w:r>
    </w:p>
  </w:comment>
  <w:comment w:id="20" w:author="SIMONE INGRID MONTEIRO GAMA" w:date="2022-11-29T17:11:00Z" w:initials="SIMG">
    <w:p w14:paraId="2B07CFE9" w14:textId="77777777" w:rsidR="00B44D7B" w:rsidRDefault="00B44D7B" w:rsidP="00B44D7B">
      <w:pPr>
        <w:pStyle w:val="Textodecomentrio"/>
      </w:pPr>
      <w:r>
        <w:rPr>
          <w:rStyle w:val="Refdecomentrio"/>
        </w:rPr>
        <w:annotationRef/>
      </w:r>
      <w:r>
        <w:t>Existe algum cronograma de aplicação dessa metodologia na implementação do projeto???</w:t>
      </w:r>
    </w:p>
  </w:comment>
  <w:comment w:id="21" w:author="DANIEL GOULART E SILVA" w:date="2022-11-30T15:21:00Z" w:initials="DGES">
    <w:p w14:paraId="65BFE127" w14:textId="77777777" w:rsidR="00B44D7B" w:rsidRDefault="00B44D7B" w:rsidP="00B44D7B">
      <w:pPr>
        <w:pStyle w:val="Textodecomentrio"/>
      </w:pPr>
      <w:r>
        <w:rPr>
          <w:rStyle w:val="Refdecomentrio"/>
        </w:rPr>
        <w:annotationRef/>
      </w:r>
      <w:r>
        <w:t>Sendo honesto, não atualizamos o cronograma com os momentos reais da confecção dos objetos (projeto físico e documentação) apresentados,  e como a confecção se deu em iterações, acreditamos que não perderia informação relevante para o sentido geral do documento.</w:t>
      </w:r>
    </w:p>
  </w:comment>
  <w:comment w:id="19" w:author="SIMONE INGRID MONTEIRO GAMA" w:date="2022-11-29T17:03:00Z" w:initials="SIMG">
    <w:p w14:paraId="0D2D8843" w14:textId="77777777" w:rsidR="00B44D7B" w:rsidRDefault="00B44D7B" w:rsidP="00B44D7B">
      <w:pPr>
        <w:pStyle w:val="Textodecomentrio"/>
      </w:pPr>
      <w:r>
        <w:rPr>
          <w:rStyle w:val="Refdecomentrio"/>
        </w:rPr>
        <w:annotationRef/>
      </w:r>
      <w:r>
        <w:t>PDCA está na Lista de Símbolos, porém não está descrito aqui. Tem de descrever</w:t>
      </w:r>
    </w:p>
  </w:comment>
  <w:comment w:id="18" w:author="SIMONE INGRID MONTEIRO GAMA" w:date="2022-11-29T17:02:00Z" w:initials="SIMG">
    <w:p w14:paraId="26D125D1" w14:textId="77777777" w:rsidR="00B44D7B" w:rsidRDefault="00B44D7B" w:rsidP="00B44D7B">
      <w:pPr>
        <w:pStyle w:val="Textodecomentrio"/>
      </w:pPr>
      <w:r>
        <w:rPr>
          <w:rStyle w:val="Refdecomentrio"/>
        </w:rPr>
        <w:annotationRef/>
      </w:r>
      <w:r>
        <w:t>O texto carece de formatações: Justificar, espaçamentos, etc</w:t>
      </w:r>
    </w:p>
  </w:comment>
  <w:comment w:id="23" w:author="SIMONE INGRID MONTEIRO GAMA" w:date="2022-11-29T17:04:00Z" w:initials="SIMG">
    <w:p w14:paraId="40A49499" w14:textId="77777777" w:rsidR="00B44D7B" w:rsidRDefault="00B44D7B" w:rsidP="00B44D7B">
      <w:pPr>
        <w:pStyle w:val="Textodecomentrio"/>
      </w:pPr>
      <w:r>
        <w:rPr>
          <w:rStyle w:val="Refdecomentrio"/>
        </w:rPr>
        <w:annotationRef/>
      </w:r>
      <w:r>
        <w:t>Retirar essas figuras (Não ficou legal) e somente descrever as tecnologias, além de referenciar elas.</w:t>
      </w:r>
    </w:p>
  </w:comment>
  <w:comment w:id="26" w:author="SIMONE INGRID MONTEIRO GAMA" w:date="2022-11-29T17:05:00Z" w:initials="SIMG">
    <w:p w14:paraId="04E58AFA" w14:textId="77777777" w:rsidR="00B44D7B" w:rsidRDefault="00B44D7B" w:rsidP="00B44D7B">
      <w:pPr>
        <w:pStyle w:val="Textodecomentrio"/>
      </w:pPr>
      <w:r>
        <w:rPr>
          <w:rStyle w:val="Refdecomentrio"/>
        </w:rPr>
        <w:annotationRef/>
      </w:r>
      <w:r>
        <w:t>Tem de referenciar as Tabelas no texto.</w:t>
      </w:r>
    </w:p>
  </w:comment>
  <w:comment w:id="32" w:author="SIMONE INGRID MONTEIRO GAMA" w:date="2022-11-29T17:06:00Z" w:initials="SIMG">
    <w:p w14:paraId="751140AE" w14:textId="77777777" w:rsidR="00B44D7B" w:rsidRDefault="00B44D7B" w:rsidP="00B44D7B">
      <w:pPr>
        <w:pStyle w:val="Textodecomentrio"/>
      </w:pPr>
      <w:r>
        <w:rPr>
          <w:rStyle w:val="Refdecomentrio"/>
        </w:rPr>
        <w:annotationRef/>
      </w:r>
      <w:r>
        <w:t>Deixar claro de qual empresa se trata o objetivo do trabalho.</w:t>
      </w:r>
    </w:p>
  </w:comment>
  <w:comment w:id="37" w:author="SIMONE INGRID MONTEIRO GAMA" w:date="2022-11-29T17:22:00Z" w:initials="SIMG">
    <w:p w14:paraId="31EB4554" w14:textId="77777777" w:rsidR="00B44D7B" w:rsidRDefault="00B44D7B" w:rsidP="00B44D7B">
      <w:pPr>
        <w:pStyle w:val="Textodecomentrio"/>
      </w:pPr>
      <w:r>
        <w:rPr>
          <w:rStyle w:val="Refdecomentrio"/>
        </w:rPr>
        <w:annotationRef/>
      </w:r>
      <w:r>
        <w:t>Isso ficaria muito interessante em formato de histograma, diagrama ou algo do tipo</w:t>
      </w:r>
    </w:p>
  </w:comment>
  <w:comment w:id="40" w:author="SIMONE INGRID MONTEIRO GAMA" w:date="2022-11-29T17:23:00Z" w:initials="SIMG">
    <w:p w14:paraId="29CF7392" w14:textId="77777777" w:rsidR="00B44D7B" w:rsidRDefault="00B44D7B" w:rsidP="00B44D7B">
      <w:pPr>
        <w:pStyle w:val="Textodecomentrio"/>
      </w:pPr>
      <w:r>
        <w:rPr>
          <w:rStyle w:val="Refdecomentrio"/>
        </w:rPr>
        <w:annotationRef/>
      </w:r>
      <w:r>
        <w:t>Creio que essa sessão é desnecessária</w:t>
      </w:r>
    </w:p>
  </w:comment>
  <w:comment w:id="41" w:author="DANIEL GOULART E SILVA" w:date="2022-11-30T18:13:00Z" w:initials="DGES">
    <w:p w14:paraId="16916987" w14:textId="77777777" w:rsidR="00B44D7B" w:rsidRDefault="00B44D7B" w:rsidP="00B44D7B">
      <w:pPr>
        <w:pStyle w:val="Textodecomentrio"/>
      </w:pPr>
      <w:r>
        <w:rPr>
          <w:rStyle w:val="Refdecomentrio"/>
        </w:rPr>
        <w:annotationRef/>
      </w:r>
      <w:r>
        <w:t>Constava nos itens recomendados pelo Professor Raimundo A Xavier, e parece um ponto pertinente para relacionar mais uma vez o Sistema Atual e o Sistema Proposto.</w:t>
      </w:r>
    </w:p>
  </w:comment>
  <w:comment w:id="43" w:author="SIMONE INGRID MONTEIRO GAMA" w:date="2022-11-29T17:25:00Z" w:initials="SIMG">
    <w:p w14:paraId="638A3070" w14:textId="77777777" w:rsidR="00B44D7B" w:rsidRDefault="00B44D7B" w:rsidP="00B44D7B">
      <w:pPr>
        <w:pStyle w:val="Textodecomentrio"/>
      </w:pPr>
      <w:r>
        <w:rPr>
          <w:rStyle w:val="Refdecomentrio"/>
        </w:rPr>
        <w:annotationRef/>
      </w:r>
      <w:r>
        <w:t>Todo esse capítulo precisa de formatação</w:t>
      </w:r>
    </w:p>
  </w:comment>
  <w:comment w:id="46" w:author="SIMONE INGRID MONTEIRO GAMA" w:date="2022-11-29T17:09:00Z" w:initials="SIMG">
    <w:p w14:paraId="47713511" w14:textId="77777777" w:rsidR="00B44D7B" w:rsidRDefault="00B44D7B" w:rsidP="00B44D7B">
      <w:pPr>
        <w:pStyle w:val="Textodecomentrio"/>
      </w:pPr>
      <w:r>
        <w:rPr>
          <w:rStyle w:val="Refdecomentrio"/>
        </w:rPr>
        <w:annotationRef/>
      </w:r>
      <w:r>
        <w:t>Sugestão: "arquitetura ORIENTADA a Cliente-Servidor"</w:t>
      </w:r>
    </w:p>
  </w:comment>
  <w:comment w:id="47" w:author="DANIEL GOULART E SILVA" w:date="2022-11-30T18:17:00Z" w:initials="DGES">
    <w:p w14:paraId="5D0DBB18" w14:textId="77777777" w:rsidR="00B44D7B" w:rsidRDefault="00B44D7B" w:rsidP="00B44D7B">
      <w:pPr>
        <w:pStyle w:val="Textodecomentrio"/>
      </w:pPr>
      <w:r>
        <w:rPr>
          <w:rStyle w:val="Refdecomentrio"/>
        </w:rPr>
        <w:annotationRef/>
      </w:r>
      <w:r>
        <w:t>Pode ser pertinente, mas honestamente não encontramos em nenhum outro lugar a nomenclatura utilizada desta forma, portanto se não estiver definitivamente errado por momento manteremos desta forma para assimilação geral.</w:t>
      </w:r>
    </w:p>
  </w:comment>
  <w:comment w:id="45" w:author="SIMONE INGRID MONTEIRO GAMA" w:date="2022-11-29T17:09:00Z" w:initials="SIMG">
    <w:p w14:paraId="72CF7376" w14:textId="77777777" w:rsidR="00B44D7B" w:rsidRDefault="00B44D7B" w:rsidP="00B44D7B">
      <w:pPr>
        <w:pStyle w:val="Textodecomentrio"/>
      </w:pPr>
      <w:r>
        <w:rPr>
          <w:rStyle w:val="Refdecomentrio"/>
        </w:rPr>
        <w:annotationRef/>
      </w:r>
      <w:r>
        <w:t>Existem erros de português no texto</w:t>
      </w:r>
    </w:p>
  </w:comment>
  <w:comment w:id="52" w:author="SIMONE INGRID MONTEIRO GAMA" w:date="2022-11-29T17:31:00Z" w:initials="SIMG">
    <w:p w14:paraId="1B8D7DB7" w14:textId="77777777" w:rsidR="00B44D7B" w:rsidRDefault="00B44D7B" w:rsidP="00B44D7B">
      <w:pPr>
        <w:pStyle w:val="Textodecomentrio"/>
      </w:pPr>
      <w:r>
        <w:rPr>
          <w:rStyle w:val="Refdecomentrio"/>
        </w:rPr>
        <w:annotationRef/>
      </w:r>
      <w:r>
        <w:t>Fontes das Legendas de tabelas estão muito pequenas.</w:t>
      </w:r>
    </w:p>
  </w:comment>
  <w:comment w:id="54" w:author="SIMONE INGRID MONTEIRO GAMA" w:date="2022-11-29T17:33:00Z" w:initials="SIMG">
    <w:p w14:paraId="1E1C9519" w14:textId="77777777" w:rsidR="00B44D7B" w:rsidRDefault="00B44D7B" w:rsidP="00B44D7B">
      <w:pPr>
        <w:pStyle w:val="Textodecomentrio"/>
      </w:pPr>
      <w:r>
        <w:rPr>
          <w:rStyle w:val="Refdecomentrio"/>
        </w:rPr>
        <w:annotationRef/>
      </w:r>
      <w:r>
        <w:t>No caso, Usuários seria a superclasses e os cargos seriam derivadas delas, isso?</w:t>
      </w:r>
    </w:p>
  </w:comment>
  <w:comment w:id="55" w:author="DANIEL GOULART E SILVA" w:date="2022-11-30T18:20:00Z" w:initials="DGES">
    <w:p w14:paraId="49909BBA" w14:textId="77777777" w:rsidR="00B44D7B" w:rsidRDefault="00B44D7B" w:rsidP="00B44D7B">
      <w:pPr>
        <w:pStyle w:val="Textodecomentrio"/>
      </w:pPr>
      <w:r>
        <w:rPr>
          <w:rStyle w:val="Refdecomentrio"/>
        </w:rPr>
        <w:annotationRef/>
      </w:r>
      <w:r>
        <w:t>Exatamente</w:t>
      </w:r>
    </w:p>
  </w:comment>
  <w:comment w:id="59" w:author="SIMONE INGRID MONTEIRO GAMA" w:date="2022-11-29T17:35:00Z" w:initials="SIMG">
    <w:p w14:paraId="4BB2F886" w14:textId="77777777" w:rsidR="00B44D7B" w:rsidRDefault="00B44D7B" w:rsidP="00B44D7B">
      <w:pPr>
        <w:pStyle w:val="Textodecomentrio"/>
      </w:pPr>
      <w:r>
        <w:rPr>
          <w:rStyle w:val="Refdecomentrio"/>
        </w:rPr>
        <w:annotationRef/>
      </w:r>
      <w:r>
        <w:t>As nomenclaturas devem ser mais assertivas: "seção", "módulo"... Padronizar isso</w:t>
      </w:r>
    </w:p>
  </w:comment>
  <w:comment w:id="60" w:author="SIMONE INGRID MONTEIRO GAMA" w:date="2022-11-29T17:36:00Z" w:initials="SIMG">
    <w:p w14:paraId="2BF5113C" w14:textId="77777777" w:rsidR="00B44D7B" w:rsidRDefault="00B44D7B" w:rsidP="00B44D7B">
      <w:pPr>
        <w:pStyle w:val="Textodecomentrio"/>
      </w:pPr>
      <w:r>
        <w:rPr>
          <w:rStyle w:val="Refdecomentrio"/>
        </w:rPr>
        <w:annotationRef/>
      </w:r>
      <w:r>
        <w:t>O tipo da fonte está diferente, fica mudando de  acordo com o tema, deve ser padronizado</w:t>
      </w:r>
    </w:p>
  </w:comment>
  <w:comment w:id="62" w:author="SIMONE INGRID MONTEIRO GAMA" w:date="2022-11-29T17:37:00Z" w:initials="SIMG">
    <w:p w14:paraId="73A2FB7E" w14:textId="77777777" w:rsidR="00B44D7B" w:rsidRDefault="00B44D7B" w:rsidP="00B44D7B">
      <w:pPr>
        <w:pStyle w:val="Textodecomentrio"/>
      </w:pPr>
      <w:r>
        <w:rPr>
          <w:rStyle w:val="Refdecomentrio"/>
        </w:rPr>
        <w:annotationRef/>
      </w:r>
      <w:r>
        <w:t>Isso ficaria melhor em subtópicos</w:t>
      </w:r>
    </w:p>
  </w:comment>
  <w:comment w:id="113" w:author="SIMONE INGRID MONTEIRO GAMA" w:date="2022-11-29T17:39:00Z" w:initials="SIMG">
    <w:p w14:paraId="4E9702AA" w14:textId="77777777" w:rsidR="00B44D7B" w:rsidRDefault="00B44D7B" w:rsidP="00B44D7B">
      <w:pPr>
        <w:pStyle w:val="Textodecomentrio"/>
      </w:pPr>
      <w:r>
        <w:rPr>
          <w:rStyle w:val="Refdecomentrio"/>
        </w:rPr>
        <w:annotationRef/>
      </w:r>
      <w:r>
        <w:t>Esse espaço abaixo não pode ter, deve ser feita uma melhor formatação do texto para tudo se encaixar perfeitamente</w:t>
      </w:r>
    </w:p>
  </w:comment>
  <w:comment w:id="508" w:author="SIMONE INGRID MONTEIRO GAMA" w:date="2022-11-29T17:40:00Z" w:initials="SIMG">
    <w:p w14:paraId="024674DB" w14:textId="77777777" w:rsidR="003A07F8" w:rsidRDefault="003A07F8" w:rsidP="003A07F8">
      <w:pPr>
        <w:pStyle w:val="Textodecomentrio"/>
      </w:pPr>
      <w:r>
        <w:rPr>
          <w:rStyle w:val="Refdecomentrio"/>
        </w:rPr>
        <w:annotationRef/>
      </w:r>
      <w:r>
        <w:t>Deve ter um texto descritivo, explicando o Diagrama de Classes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9E70FD" w15:done="1"/>
  <w15:commentEx w15:paraId="17617D45" w15:done="1"/>
  <w15:commentEx w15:paraId="120F6E00" w15:done="1"/>
  <w15:commentEx w15:paraId="74FBB6BC" w15:paraIdParent="120F6E00" w15:done="1"/>
  <w15:commentEx w15:paraId="779E4819" w15:done="1"/>
  <w15:commentEx w15:paraId="0E40E663" w15:done="1"/>
  <w15:commentEx w15:paraId="6AD32ED1" w15:done="1"/>
  <w15:commentEx w15:paraId="42B7F360" w15:done="1"/>
  <w15:commentEx w15:paraId="26006FA3" w15:done="1"/>
  <w15:commentEx w15:paraId="79C777CF" w15:done="1"/>
  <w15:commentEx w15:paraId="744C37DB" w15:done="1"/>
  <w15:commentEx w15:paraId="2B07CFE9" w15:done="1"/>
  <w15:commentEx w15:paraId="65BFE127" w15:paraIdParent="2B07CFE9" w15:done="1"/>
  <w15:commentEx w15:paraId="0D2D8843" w15:done="1"/>
  <w15:commentEx w15:paraId="26D125D1" w15:done="1"/>
  <w15:commentEx w15:paraId="40A49499" w15:done="1"/>
  <w15:commentEx w15:paraId="04E58AFA" w15:done="1"/>
  <w15:commentEx w15:paraId="751140AE" w15:done="1"/>
  <w15:commentEx w15:paraId="31EB4554" w15:done="1"/>
  <w15:commentEx w15:paraId="29CF7392" w15:done="1"/>
  <w15:commentEx w15:paraId="16916987" w15:paraIdParent="29CF7392" w15:done="1"/>
  <w15:commentEx w15:paraId="638A3070" w15:done="1"/>
  <w15:commentEx w15:paraId="47713511" w15:done="1"/>
  <w15:commentEx w15:paraId="5D0DBB18" w15:paraIdParent="47713511" w15:done="1"/>
  <w15:commentEx w15:paraId="72CF7376" w15:done="1"/>
  <w15:commentEx w15:paraId="1B8D7DB7" w15:done="1"/>
  <w15:commentEx w15:paraId="1E1C9519" w15:done="1"/>
  <w15:commentEx w15:paraId="49909BBA" w15:paraIdParent="1E1C9519" w15:done="1"/>
  <w15:commentEx w15:paraId="4BB2F886" w15:done="1"/>
  <w15:commentEx w15:paraId="2BF5113C" w15:paraIdParent="4BB2F886" w15:done="1"/>
  <w15:commentEx w15:paraId="73A2FB7E" w15:done="1"/>
  <w15:commentEx w15:paraId="4E9702AA" w15:done="1"/>
  <w15:commentEx w15:paraId="024674D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0B6D0" w16cex:dateUtc="2022-11-29T19:50:00Z"/>
  <w16cex:commentExtensible w16cex:durableId="2730B6F5" w16cex:dateUtc="2022-11-29T19:51:00Z"/>
  <w16cex:commentExtensible w16cex:durableId="2730B716" w16cex:dateUtc="2022-11-29T19:51:00Z"/>
  <w16cex:commentExtensible w16cex:durableId="2731EDC6" w16cex:dateUtc="2022-11-30T17:57:00Z"/>
  <w16cex:commentExtensible w16cex:durableId="2730B7D1" w16cex:dateUtc="2022-11-29T19:54:00Z"/>
  <w16cex:commentExtensible w16cex:durableId="2730B801" w16cex:dateUtc="2022-11-29T19:55:00Z"/>
  <w16cex:commentExtensible w16cex:durableId="2730B80E" w16cex:dateUtc="2022-11-29T19:55:00Z"/>
  <w16cex:commentExtensible w16cex:durableId="2730B872" w16cex:dateUtc="2022-11-29T19:57:00Z"/>
  <w16cex:commentExtensible w16cex:durableId="2730B914" w16cex:dateUtc="2022-11-29T20:00:00Z"/>
  <w16cex:commentExtensible w16cex:durableId="2730B943" w16cex:dateUtc="2022-11-29T20:00:00Z"/>
  <w16cex:commentExtensible w16cex:durableId="2730B971" w16cex:dateUtc="2022-11-29T20:01:00Z"/>
  <w16cex:commentExtensible w16cex:durableId="2730BBB5" w16cex:dateUtc="2022-11-29T20:11:00Z"/>
  <w16cex:commentExtensible w16cex:durableId="2731F36C" w16cex:dateUtc="2022-11-30T18:21:00Z"/>
  <w16cex:commentExtensible w16cex:durableId="2730B9D3" w16cex:dateUtc="2022-11-29T20:03:00Z"/>
  <w16cex:commentExtensible w16cex:durableId="2730B997" w16cex:dateUtc="2022-11-29T20:02:00Z"/>
  <w16cex:commentExtensible w16cex:durableId="2730BA19" w16cex:dateUtc="2022-11-29T20:04:00Z"/>
  <w16cex:commentExtensible w16cex:durableId="2730BA54" w16cex:dateUtc="2022-11-29T20:05:00Z"/>
  <w16cex:commentExtensible w16cex:durableId="2730BA86" w16cex:dateUtc="2022-11-29T20:06:00Z"/>
  <w16cex:commentExtensible w16cex:durableId="2730BE5C" w16cex:dateUtc="2022-11-29T20:22:00Z"/>
  <w16cex:commentExtensible w16cex:durableId="2730BE9A" w16cex:dateUtc="2022-11-29T20:23:00Z"/>
  <w16cex:commentExtensible w16cex:durableId="27321BD2" w16cex:dateUtc="2022-11-30T21:13:00Z"/>
  <w16cex:commentExtensible w16cex:durableId="2730BEF3" w16cex:dateUtc="2022-11-29T20:25:00Z"/>
  <w16cex:commentExtensible w16cex:durableId="2730BB36" w16cex:dateUtc="2022-11-29T20:09:00Z"/>
  <w16cex:commentExtensible w16cex:durableId="27321CB3" w16cex:dateUtc="2022-11-30T21:17:00Z"/>
  <w16cex:commentExtensible w16cex:durableId="2730BB43" w16cex:dateUtc="2022-11-29T20:09:00Z"/>
  <w16cex:commentExtensible w16cex:durableId="2730C059" w16cex:dateUtc="2022-11-29T20:31:00Z"/>
  <w16cex:commentExtensible w16cex:durableId="2730C101" w16cex:dateUtc="2022-11-29T20:33:00Z"/>
  <w16cex:commentExtensible w16cex:durableId="27321D89" w16cex:dateUtc="2022-11-30T21:20:00Z"/>
  <w16cex:commentExtensible w16cex:durableId="2730C174" w16cex:dateUtc="2022-11-29T20:35:00Z"/>
  <w16cex:commentExtensible w16cex:durableId="2730C193" w16cex:dateUtc="2022-11-29T20:36:00Z"/>
  <w16cex:commentExtensible w16cex:durableId="2730C1C1" w16cex:dateUtc="2022-11-29T20:37:00Z"/>
  <w16cex:commentExtensible w16cex:durableId="2730C24B" w16cex:dateUtc="2022-11-29T20:39:00Z"/>
  <w16cex:commentExtensible w16cex:durableId="2730C29B" w16cex:dateUtc="2022-11-29T20: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9E70FD" w16cid:durableId="2730B6D0"/>
  <w16cid:commentId w16cid:paraId="17617D45" w16cid:durableId="2730B6F5"/>
  <w16cid:commentId w16cid:paraId="120F6E00" w16cid:durableId="2730B716"/>
  <w16cid:commentId w16cid:paraId="74FBB6BC" w16cid:durableId="2731EDC6"/>
  <w16cid:commentId w16cid:paraId="779E4819" w16cid:durableId="2730B7D1"/>
  <w16cid:commentId w16cid:paraId="0E40E663" w16cid:durableId="2730B801"/>
  <w16cid:commentId w16cid:paraId="6AD32ED1" w16cid:durableId="2730B80E"/>
  <w16cid:commentId w16cid:paraId="42B7F360" w16cid:durableId="2730B872"/>
  <w16cid:commentId w16cid:paraId="26006FA3" w16cid:durableId="2730B914"/>
  <w16cid:commentId w16cid:paraId="79C777CF" w16cid:durableId="2730B943"/>
  <w16cid:commentId w16cid:paraId="744C37DB" w16cid:durableId="2730B971"/>
  <w16cid:commentId w16cid:paraId="2B07CFE9" w16cid:durableId="2730BBB5"/>
  <w16cid:commentId w16cid:paraId="65BFE127" w16cid:durableId="2731F36C"/>
  <w16cid:commentId w16cid:paraId="0D2D8843" w16cid:durableId="2730B9D3"/>
  <w16cid:commentId w16cid:paraId="26D125D1" w16cid:durableId="2730B997"/>
  <w16cid:commentId w16cid:paraId="40A49499" w16cid:durableId="2730BA19"/>
  <w16cid:commentId w16cid:paraId="04E58AFA" w16cid:durableId="2730BA54"/>
  <w16cid:commentId w16cid:paraId="751140AE" w16cid:durableId="2730BA86"/>
  <w16cid:commentId w16cid:paraId="31EB4554" w16cid:durableId="2730BE5C"/>
  <w16cid:commentId w16cid:paraId="29CF7392" w16cid:durableId="2730BE9A"/>
  <w16cid:commentId w16cid:paraId="16916987" w16cid:durableId="27321BD2"/>
  <w16cid:commentId w16cid:paraId="638A3070" w16cid:durableId="2730BEF3"/>
  <w16cid:commentId w16cid:paraId="47713511" w16cid:durableId="2730BB36"/>
  <w16cid:commentId w16cid:paraId="5D0DBB18" w16cid:durableId="27321CB3"/>
  <w16cid:commentId w16cid:paraId="72CF7376" w16cid:durableId="2730BB43"/>
  <w16cid:commentId w16cid:paraId="1B8D7DB7" w16cid:durableId="2730C059"/>
  <w16cid:commentId w16cid:paraId="1E1C9519" w16cid:durableId="2730C101"/>
  <w16cid:commentId w16cid:paraId="49909BBA" w16cid:durableId="27321D89"/>
  <w16cid:commentId w16cid:paraId="4BB2F886" w16cid:durableId="2730C174"/>
  <w16cid:commentId w16cid:paraId="2BF5113C" w16cid:durableId="2730C193"/>
  <w16cid:commentId w16cid:paraId="73A2FB7E" w16cid:durableId="2730C1C1"/>
  <w16cid:commentId w16cid:paraId="4E9702AA" w16cid:durableId="2730C24B"/>
  <w16cid:commentId w16cid:paraId="024674DB" w16cid:durableId="2730C2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DA4B0" w14:textId="77777777" w:rsidR="00345DBD" w:rsidRDefault="00345DBD" w:rsidP="007D250B">
      <w:pPr>
        <w:spacing w:line="240" w:lineRule="auto"/>
      </w:pPr>
      <w:r>
        <w:separator/>
      </w:r>
    </w:p>
  </w:endnote>
  <w:endnote w:type="continuationSeparator" w:id="0">
    <w:p w14:paraId="0422E1F1" w14:textId="77777777" w:rsidR="00345DBD" w:rsidRDefault="00345DBD" w:rsidP="007D25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459980"/>
      <w:docPartObj>
        <w:docPartGallery w:val="Page Numbers (Bottom of Page)"/>
        <w:docPartUnique/>
      </w:docPartObj>
    </w:sdtPr>
    <w:sdtContent>
      <w:p w14:paraId="7C3F36EA" w14:textId="696FAD8D" w:rsidR="007D250B" w:rsidRDefault="007D250B">
        <w:pPr>
          <w:pStyle w:val="Rodap"/>
          <w:jc w:val="right"/>
        </w:pPr>
        <w:r>
          <w:fldChar w:fldCharType="begin"/>
        </w:r>
        <w:r>
          <w:instrText>PAGE   \* MERGEFORMAT</w:instrText>
        </w:r>
        <w:r>
          <w:fldChar w:fldCharType="separate"/>
        </w:r>
        <w:r>
          <w:t>2</w:t>
        </w:r>
        <w:r>
          <w:fldChar w:fldCharType="end"/>
        </w:r>
      </w:p>
    </w:sdtContent>
  </w:sdt>
  <w:p w14:paraId="4A503435" w14:textId="77777777" w:rsidR="007D250B" w:rsidRDefault="007D250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D0FE7" w14:textId="77777777" w:rsidR="00345DBD" w:rsidRDefault="00345DBD" w:rsidP="007D250B">
      <w:pPr>
        <w:spacing w:line="240" w:lineRule="auto"/>
      </w:pPr>
      <w:r>
        <w:separator/>
      </w:r>
    </w:p>
  </w:footnote>
  <w:footnote w:type="continuationSeparator" w:id="0">
    <w:p w14:paraId="63BD256D" w14:textId="77777777" w:rsidR="00345DBD" w:rsidRDefault="00345DBD" w:rsidP="007D250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717"/>
    <w:multiLevelType w:val="hybridMultilevel"/>
    <w:tmpl w:val="02302B84"/>
    <w:lvl w:ilvl="0" w:tplc="EB9A1124">
      <w:numFmt w:val="bullet"/>
      <w:lvlText w:val="•"/>
      <w:lvlJc w:val="left"/>
      <w:pPr>
        <w:ind w:left="720" w:hanging="360"/>
      </w:pPr>
      <w:rPr>
        <w:rFonts w:ascii="Arial" w:eastAsia="Calibr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6A92926"/>
    <w:multiLevelType w:val="hybridMultilevel"/>
    <w:tmpl w:val="C43A8E9E"/>
    <w:lvl w:ilvl="0" w:tplc="0416000F">
      <w:start w:val="1"/>
      <w:numFmt w:val="decimal"/>
      <w:lvlText w:val="%1."/>
      <w:lvlJc w:val="left"/>
      <w:pPr>
        <w:ind w:left="862" w:hanging="360"/>
      </w:pPr>
    </w:lvl>
    <w:lvl w:ilvl="1" w:tplc="04160019" w:tentative="1">
      <w:start w:val="1"/>
      <w:numFmt w:val="lowerLetter"/>
      <w:lvlText w:val="%2."/>
      <w:lvlJc w:val="left"/>
      <w:pPr>
        <w:ind w:left="1582" w:hanging="360"/>
      </w:pPr>
    </w:lvl>
    <w:lvl w:ilvl="2" w:tplc="0416001B" w:tentative="1">
      <w:start w:val="1"/>
      <w:numFmt w:val="lowerRoman"/>
      <w:lvlText w:val="%3."/>
      <w:lvlJc w:val="right"/>
      <w:pPr>
        <w:ind w:left="2302" w:hanging="180"/>
      </w:pPr>
    </w:lvl>
    <w:lvl w:ilvl="3" w:tplc="0416000F" w:tentative="1">
      <w:start w:val="1"/>
      <w:numFmt w:val="decimal"/>
      <w:lvlText w:val="%4."/>
      <w:lvlJc w:val="left"/>
      <w:pPr>
        <w:ind w:left="3022" w:hanging="360"/>
      </w:pPr>
    </w:lvl>
    <w:lvl w:ilvl="4" w:tplc="04160019" w:tentative="1">
      <w:start w:val="1"/>
      <w:numFmt w:val="lowerLetter"/>
      <w:lvlText w:val="%5."/>
      <w:lvlJc w:val="left"/>
      <w:pPr>
        <w:ind w:left="3742" w:hanging="360"/>
      </w:pPr>
    </w:lvl>
    <w:lvl w:ilvl="5" w:tplc="0416001B" w:tentative="1">
      <w:start w:val="1"/>
      <w:numFmt w:val="lowerRoman"/>
      <w:lvlText w:val="%6."/>
      <w:lvlJc w:val="right"/>
      <w:pPr>
        <w:ind w:left="4462" w:hanging="180"/>
      </w:pPr>
    </w:lvl>
    <w:lvl w:ilvl="6" w:tplc="0416000F" w:tentative="1">
      <w:start w:val="1"/>
      <w:numFmt w:val="decimal"/>
      <w:lvlText w:val="%7."/>
      <w:lvlJc w:val="left"/>
      <w:pPr>
        <w:ind w:left="5182" w:hanging="360"/>
      </w:pPr>
    </w:lvl>
    <w:lvl w:ilvl="7" w:tplc="04160019" w:tentative="1">
      <w:start w:val="1"/>
      <w:numFmt w:val="lowerLetter"/>
      <w:lvlText w:val="%8."/>
      <w:lvlJc w:val="left"/>
      <w:pPr>
        <w:ind w:left="5902" w:hanging="360"/>
      </w:pPr>
    </w:lvl>
    <w:lvl w:ilvl="8" w:tplc="0416001B" w:tentative="1">
      <w:start w:val="1"/>
      <w:numFmt w:val="lowerRoman"/>
      <w:lvlText w:val="%9."/>
      <w:lvlJc w:val="right"/>
      <w:pPr>
        <w:ind w:left="6622" w:hanging="180"/>
      </w:pPr>
    </w:lvl>
  </w:abstractNum>
  <w:abstractNum w:abstractNumId="2" w15:restartNumberingAfterBreak="0">
    <w:nsid w:val="07A61B9D"/>
    <w:multiLevelType w:val="hybridMultilevel"/>
    <w:tmpl w:val="052A552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D275524"/>
    <w:multiLevelType w:val="hybridMultilevel"/>
    <w:tmpl w:val="10DACD44"/>
    <w:lvl w:ilvl="0" w:tplc="9670AFD4">
      <w:numFmt w:val="bullet"/>
      <w:lvlText w:val="•"/>
      <w:lvlJc w:val="left"/>
      <w:pPr>
        <w:ind w:left="720" w:hanging="360"/>
      </w:pPr>
      <w:rPr>
        <w:rFonts w:ascii="Calibri" w:eastAsia="Calibri" w:hAnsi="Calibri" w:cs="Calibri" w:hint="default"/>
        <w:sz w:val="22"/>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367000C"/>
    <w:multiLevelType w:val="multilevel"/>
    <w:tmpl w:val="55E6E576"/>
    <w:lvl w:ilvl="0">
      <w:start w:val="1"/>
      <w:numFmt w:val="decimal"/>
      <w:lvlText w:val="%1."/>
      <w:lvlJc w:val="left"/>
      <w:pPr>
        <w:tabs>
          <w:tab w:val="num" w:pos="716"/>
        </w:tabs>
        <w:ind w:left="716" w:hanging="432"/>
      </w:p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5" w15:restartNumberingAfterBreak="0">
    <w:nsid w:val="14D860B0"/>
    <w:multiLevelType w:val="multilevel"/>
    <w:tmpl w:val="101A1F4E"/>
    <w:lvl w:ilvl="0">
      <w:start w:val="1"/>
      <w:numFmt w:val="decimal"/>
      <w:lvlText w:val="%1."/>
      <w:lvlJc w:val="left"/>
      <w:pPr>
        <w:ind w:left="502" w:hanging="360"/>
      </w:pPr>
      <w:rPr>
        <w:rFonts w:hint="default"/>
        <w:b/>
        <w:color w:val="auto"/>
      </w:rPr>
    </w:lvl>
    <w:lvl w:ilvl="1">
      <w:start w:val="1"/>
      <w:numFmt w:val="decimal"/>
      <w:isLgl/>
      <w:lvlText w:val="%1.%2."/>
      <w:lvlJc w:val="left"/>
      <w:pPr>
        <w:ind w:left="862" w:hanging="720"/>
      </w:pPr>
      <w:rPr>
        <w:rFonts w:hint="default"/>
        <w:b w:val="0"/>
      </w:rPr>
    </w:lvl>
    <w:lvl w:ilvl="2">
      <w:start w:val="1"/>
      <w:numFmt w:val="decimal"/>
      <w:isLgl/>
      <w:lvlText w:val="%1.%2.%3."/>
      <w:lvlJc w:val="left"/>
      <w:pPr>
        <w:ind w:left="862" w:hanging="720"/>
      </w:pPr>
      <w:rPr>
        <w:rFonts w:asciiTheme="majorHAnsi" w:hAnsiTheme="majorHAnsi" w:cstheme="majorHAnsi" w:hint="default"/>
        <w:b w:val="0"/>
        <w:sz w:val="28"/>
        <w:szCs w:val="28"/>
      </w:rPr>
    </w:lvl>
    <w:lvl w:ilvl="3">
      <w:start w:val="1"/>
      <w:numFmt w:val="decimal"/>
      <w:isLgl/>
      <w:lvlText w:val="%1.%2.%3.%4."/>
      <w:lvlJc w:val="left"/>
      <w:pPr>
        <w:ind w:left="1222" w:hanging="1080"/>
      </w:pPr>
      <w:rPr>
        <w:rFonts w:hint="default"/>
        <w:b w:val="0"/>
      </w:rPr>
    </w:lvl>
    <w:lvl w:ilvl="4">
      <w:start w:val="1"/>
      <w:numFmt w:val="decimal"/>
      <w:isLgl/>
      <w:lvlText w:val="%1.%2.%3.%4.%5."/>
      <w:lvlJc w:val="left"/>
      <w:pPr>
        <w:ind w:left="1222" w:hanging="1080"/>
      </w:pPr>
      <w:rPr>
        <w:rFonts w:hint="default"/>
        <w:b w:val="0"/>
      </w:rPr>
    </w:lvl>
    <w:lvl w:ilvl="5">
      <w:start w:val="1"/>
      <w:numFmt w:val="decimal"/>
      <w:isLgl/>
      <w:lvlText w:val="%1.%2.%3.%4.%5.%6."/>
      <w:lvlJc w:val="left"/>
      <w:pPr>
        <w:ind w:left="1582" w:hanging="1440"/>
      </w:pPr>
      <w:rPr>
        <w:rFonts w:hint="default"/>
        <w:b w:val="0"/>
      </w:rPr>
    </w:lvl>
    <w:lvl w:ilvl="6">
      <w:start w:val="1"/>
      <w:numFmt w:val="decimal"/>
      <w:isLgl/>
      <w:lvlText w:val="%1.%2.%3.%4.%5.%6.%7."/>
      <w:lvlJc w:val="left"/>
      <w:pPr>
        <w:ind w:left="1942" w:hanging="1800"/>
      </w:pPr>
      <w:rPr>
        <w:rFonts w:hint="default"/>
        <w:b w:val="0"/>
      </w:rPr>
    </w:lvl>
    <w:lvl w:ilvl="7">
      <w:start w:val="1"/>
      <w:numFmt w:val="decimal"/>
      <w:isLgl/>
      <w:lvlText w:val="%1.%2.%3.%4.%5.%6.%7.%8."/>
      <w:lvlJc w:val="left"/>
      <w:pPr>
        <w:ind w:left="1942" w:hanging="1800"/>
      </w:pPr>
      <w:rPr>
        <w:rFonts w:hint="default"/>
        <w:b w:val="0"/>
      </w:rPr>
    </w:lvl>
    <w:lvl w:ilvl="8">
      <w:start w:val="1"/>
      <w:numFmt w:val="decimal"/>
      <w:isLgl/>
      <w:lvlText w:val="%1.%2.%3.%4.%5.%6.%7.%8.%9."/>
      <w:lvlJc w:val="left"/>
      <w:pPr>
        <w:ind w:left="2302" w:hanging="2160"/>
      </w:pPr>
      <w:rPr>
        <w:rFonts w:hint="default"/>
        <w:b w:val="0"/>
      </w:rPr>
    </w:lvl>
  </w:abstractNum>
  <w:abstractNum w:abstractNumId="6" w15:restartNumberingAfterBreak="0">
    <w:nsid w:val="17C64E9B"/>
    <w:multiLevelType w:val="hybridMultilevel"/>
    <w:tmpl w:val="6C4E867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7FE31D5"/>
    <w:multiLevelType w:val="multilevel"/>
    <w:tmpl w:val="80584612"/>
    <w:lvl w:ilvl="0">
      <w:start w:val="1"/>
      <w:numFmt w:val="decimal"/>
      <w:lvlText w:val="%1."/>
      <w:lvlJc w:val="left"/>
      <w:pPr>
        <w:ind w:left="502" w:hanging="360"/>
      </w:pPr>
      <w:rPr>
        <w:rFonts w:hint="default"/>
        <w:b/>
      </w:rPr>
    </w:lvl>
    <w:lvl w:ilvl="1">
      <w:start w:val="1"/>
      <w:numFmt w:val="decimal"/>
      <w:isLgl/>
      <w:lvlText w:val="%1.%2."/>
      <w:lvlJc w:val="left"/>
      <w:pPr>
        <w:ind w:left="862" w:hanging="720"/>
      </w:pPr>
      <w:rPr>
        <w:rFonts w:hint="default"/>
        <w:b w:val="0"/>
      </w:rPr>
    </w:lvl>
    <w:lvl w:ilvl="2">
      <w:start w:val="1"/>
      <w:numFmt w:val="decimal"/>
      <w:isLgl/>
      <w:lvlText w:val="%1.%2.%3."/>
      <w:lvlJc w:val="left"/>
      <w:pPr>
        <w:ind w:left="862" w:hanging="720"/>
      </w:pPr>
      <w:rPr>
        <w:rFonts w:hint="default"/>
        <w:b w:val="0"/>
        <w:sz w:val="28"/>
        <w:szCs w:val="28"/>
      </w:rPr>
    </w:lvl>
    <w:lvl w:ilvl="3">
      <w:start w:val="1"/>
      <w:numFmt w:val="decimal"/>
      <w:isLgl/>
      <w:lvlText w:val="%1.%2.%3.%4."/>
      <w:lvlJc w:val="left"/>
      <w:pPr>
        <w:ind w:left="1222" w:hanging="1080"/>
      </w:pPr>
      <w:rPr>
        <w:rFonts w:hint="default"/>
        <w:b w:val="0"/>
      </w:rPr>
    </w:lvl>
    <w:lvl w:ilvl="4">
      <w:start w:val="1"/>
      <w:numFmt w:val="decimal"/>
      <w:isLgl/>
      <w:lvlText w:val="%1.%2.%3.%4.%5."/>
      <w:lvlJc w:val="left"/>
      <w:pPr>
        <w:ind w:left="1222" w:hanging="1080"/>
      </w:pPr>
      <w:rPr>
        <w:rFonts w:hint="default"/>
        <w:b w:val="0"/>
      </w:rPr>
    </w:lvl>
    <w:lvl w:ilvl="5">
      <w:start w:val="1"/>
      <w:numFmt w:val="decimal"/>
      <w:isLgl/>
      <w:lvlText w:val="%1.%2.%3.%4.%5.%6."/>
      <w:lvlJc w:val="left"/>
      <w:pPr>
        <w:ind w:left="1582" w:hanging="1440"/>
      </w:pPr>
      <w:rPr>
        <w:rFonts w:hint="default"/>
        <w:b w:val="0"/>
      </w:rPr>
    </w:lvl>
    <w:lvl w:ilvl="6">
      <w:start w:val="1"/>
      <w:numFmt w:val="decimal"/>
      <w:isLgl/>
      <w:lvlText w:val="%1.%2.%3.%4.%5.%6.%7."/>
      <w:lvlJc w:val="left"/>
      <w:pPr>
        <w:ind w:left="1942" w:hanging="1800"/>
      </w:pPr>
      <w:rPr>
        <w:rFonts w:hint="default"/>
        <w:b w:val="0"/>
      </w:rPr>
    </w:lvl>
    <w:lvl w:ilvl="7">
      <w:start w:val="1"/>
      <w:numFmt w:val="decimal"/>
      <w:isLgl/>
      <w:lvlText w:val="%1.%2.%3.%4.%5.%6.%7.%8."/>
      <w:lvlJc w:val="left"/>
      <w:pPr>
        <w:ind w:left="1942" w:hanging="1800"/>
      </w:pPr>
      <w:rPr>
        <w:rFonts w:hint="default"/>
        <w:b w:val="0"/>
      </w:rPr>
    </w:lvl>
    <w:lvl w:ilvl="8">
      <w:start w:val="1"/>
      <w:numFmt w:val="decimal"/>
      <w:isLgl/>
      <w:lvlText w:val="%1.%2.%3.%4.%5.%6.%7.%8.%9."/>
      <w:lvlJc w:val="left"/>
      <w:pPr>
        <w:ind w:left="2302" w:hanging="2160"/>
      </w:pPr>
      <w:rPr>
        <w:rFonts w:hint="default"/>
        <w:b w:val="0"/>
      </w:rPr>
    </w:lvl>
  </w:abstractNum>
  <w:abstractNum w:abstractNumId="8" w15:restartNumberingAfterBreak="0">
    <w:nsid w:val="205B089B"/>
    <w:multiLevelType w:val="hybridMultilevel"/>
    <w:tmpl w:val="BA1E9A20"/>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9" w15:restartNumberingAfterBreak="0">
    <w:nsid w:val="24C00EFE"/>
    <w:multiLevelType w:val="hybridMultilevel"/>
    <w:tmpl w:val="BE8A4798"/>
    <w:lvl w:ilvl="0" w:tplc="EB9A1124">
      <w:numFmt w:val="bullet"/>
      <w:lvlText w:val="•"/>
      <w:lvlJc w:val="left"/>
      <w:pPr>
        <w:ind w:left="720" w:hanging="360"/>
      </w:pPr>
      <w:rPr>
        <w:rFonts w:ascii="Arial" w:eastAsia="Calibr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6356746"/>
    <w:multiLevelType w:val="multilevel"/>
    <w:tmpl w:val="A9441FB4"/>
    <w:lvl w:ilvl="0">
      <w:start w:val="1"/>
      <w:numFmt w:val="decimal"/>
      <w:lvlText w:val="%1."/>
      <w:lvlJc w:val="left"/>
      <w:pPr>
        <w:ind w:left="502" w:hanging="360"/>
      </w:pPr>
      <w:rPr>
        <w:rFonts w:ascii="Calibri" w:eastAsia="Calibri" w:hAnsi="Calibri" w:cs="Calibri"/>
        <w:b/>
        <w:color w:val="auto"/>
      </w:rPr>
    </w:lvl>
    <w:lvl w:ilvl="1">
      <w:start w:val="1"/>
      <w:numFmt w:val="decimal"/>
      <w:isLgl/>
      <w:lvlText w:val="%1.%2."/>
      <w:lvlJc w:val="left"/>
      <w:pPr>
        <w:ind w:left="720" w:hanging="720"/>
      </w:pPr>
      <w:rPr>
        <w:rFonts w:hint="default"/>
        <w:b w:val="0"/>
        <w:color w:val="auto"/>
      </w:rPr>
    </w:lvl>
    <w:lvl w:ilvl="2">
      <w:start w:val="1"/>
      <w:numFmt w:val="decimal"/>
      <w:isLgl/>
      <w:lvlText w:val="%1.%2.%3."/>
      <w:lvlJc w:val="left"/>
      <w:pPr>
        <w:ind w:left="862" w:hanging="720"/>
      </w:pPr>
      <w:rPr>
        <w:rFonts w:asciiTheme="majorHAnsi" w:hAnsiTheme="majorHAnsi" w:cstheme="majorHAnsi" w:hint="default"/>
        <w:b w:val="0"/>
        <w:sz w:val="28"/>
        <w:szCs w:val="28"/>
      </w:rPr>
    </w:lvl>
    <w:lvl w:ilvl="3">
      <w:start w:val="1"/>
      <w:numFmt w:val="decimal"/>
      <w:isLgl/>
      <w:lvlText w:val="%1.%2.%3.%4."/>
      <w:lvlJc w:val="left"/>
      <w:pPr>
        <w:ind w:left="1222" w:hanging="1080"/>
      </w:pPr>
      <w:rPr>
        <w:rFonts w:hint="default"/>
        <w:b w:val="0"/>
      </w:rPr>
    </w:lvl>
    <w:lvl w:ilvl="4">
      <w:start w:val="1"/>
      <w:numFmt w:val="decimal"/>
      <w:isLgl/>
      <w:lvlText w:val="%1.%2.%3.%4.%5."/>
      <w:lvlJc w:val="left"/>
      <w:pPr>
        <w:ind w:left="1222" w:hanging="1080"/>
      </w:pPr>
      <w:rPr>
        <w:rFonts w:hint="default"/>
        <w:b w:val="0"/>
      </w:rPr>
    </w:lvl>
    <w:lvl w:ilvl="5">
      <w:start w:val="1"/>
      <w:numFmt w:val="decimal"/>
      <w:isLgl/>
      <w:lvlText w:val="%1.%2.%3.%4.%5.%6."/>
      <w:lvlJc w:val="left"/>
      <w:pPr>
        <w:ind w:left="1582" w:hanging="1440"/>
      </w:pPr>
      <w:rPr>
        <w:rFonts w:hint="default"/>
        <w:b w:val="0"/>
      </w:rPr>
    </w:lvl>
    <w:lvl w:ilvl="6">
      <w:start w:val="1"/>
      <w:numFmt w:val="decimal"/>
      <w:isLgl/>
      <w:lvlText w:val="%1.%2.%3.%4.%5.%6.%7."/>
      <w:lvlJc w:val="left"/>
      <w:pPr>
        <w:ind w:left="1942" w:hanging="1800"/>
      </w:pPr>
      <w:rPr>
        <w:rFonts w:hint="default"/>
        <w:b w:val="0"/>
      </w:rPr>
    </w:lvl>
    <w:lvl w:ilvl="7">
      <w:start w:val="1"/>
      <w:numFmt w:val="decimal"/>
      <w:isLgl/>
      <w:lvlText w:val="%1.%2.%3.%4.%5.%6.%7.%8."/>
      <w:lvlJc w:val="left"/>
      <w:pPr>
        <w:ind w:left="1942" w:hanging="1800"/>
      </w:pPr>
      <w:rPr>
        <w:rFonts w:hint="default"/>
        <w:b w:val="0"/>
      </w:rPr>
    </w:lvl>
    <w:lvl w:ilvl="8">
      <w:start w:val="1"/>
      <w:numFmt w:val="decimal"/>
      <w:isLgl/>
      <w:lvlText w:val="%1.%2.%3.%4.%5.%6.%7.%8.%9."/>
      <w:lvlJc w:val="left"/>
      <w:pPr>
        <w:ind w:left="2302" w:hanging="2160"/>
      </w:pPr>
      <w:rPr>
        <w:rFonts w:hint="default"/>
        <w:b w:val="0"/>
      </w:rPr>
    </w:lvl>
  </w:abstractNum>
  <w:abstractNum w:abstractNumId="11" w15:restartNumberingAfterBreak="0">
    <w:nsid w:val="26B07662"/>
    <w:multiLevelType w:val="multilevel"/>
    <w:tmpl w:val="EC3A1AF2"/>
    <w:lvl w:ilvl="0">
      <w:start w:val="1"/>
      <w:numFmt w:val="decimal"/>
      <w:lvlText w:val="%1."/>
      <w:lvlJc w:val="left"/>
      <w:pPr>
        <w:ind w:left="502" w:hanging="360"/>
      </w:pPr>
      <w:rPr>
        <w:rFonts w:ascii="Times New Roman" w:eastAsia="Calibri" w:hAnsi="Times New Roman" w:cs="Times New Roman" w:hint="default"/>
        <w:b/>
        <w:color w:val="auto"/>
      </w:rPr>
    </w:lvl>
    <w:lvl w:ilvl="1">
      <w:start w:val="1"/>
      <w:numFmt w:val="decimal"/>
      <w:isLgl/>
      <w:lvlText w:val="%1.%2."/>
      <w:lvlJc w:val="left"/>
      <w:pPr>
        <w:ind w:left="2422" w:hanging="720"/>
      </w:pPr>
      <w:rPr>
        <w:rFonts w:hint="default"/>
        <w:b w:val="0"/>
        <w:color w:val="auto"/>
      </w:rPr>
    </w:lvl>
    <w:lvl w:ilvl="2">
      <w:start w:val="1"/>
      <w:numFmt w:val="decimal"/>
      <w:isLgl/>
      <w:lvlText w:val="%1.%2.%3."/>
      <w:lvlJc w:val="left"/>
      <w:pPr>
        <w:ind w:left="4548" w:hanging="720"/>
      </w:pPr>
      <w:rPr>
        <w:rFonts w:ascii="Times New Roman" w:hAnsi="Times New Roman" w:cs="Times New Roman" w:hint="default"/>
        <w:b w:val="0"/>
        <w:sz w:val="24"/>
        <w:szCs w:val="24"/>
      </w:rPr>
    </w:lvl>
    <w:lvl w:ilvl="3">
      <w:start w:val="1"/>
      <w:numFmt w:val="decimal"/>
      <w:isLgl/>
      <w:lvlText w:val="%1.%2.%3.%4."/>
      <w:lvlJc w:val="left"/>
      <w:pPr>
        <w:ind w:left="1222" w:hanging="1080"/>
      </w:pPr>
      <w:rPr>
        <w:rFonts w:hint="default"/>
        <w:b w:val="0"/>
      </w:rPr>
    </w:lvl>
    <w:lvl w:ilvl="4">
      <w:start w:val="1"/>
      <w:numFmt w:val="decimal"/>
      <w:isLgl/>
      <w:lvlText w:val="%1.%2.%3.%4.%5."/>
      <w:lvlJc w:val="left"/>
      <w:pPr>
        <w:ind w:left="1222" w:hanging="1080"/>
      </w:pPr>
      <w:rPr>
        <w:rFonts w:hint="default"/>
        <w:b w:val="0"/>
      </w:rPr>
    </w:lvl>
    <w:lvl w:ilvl="5">
      <w:start w:val="1"/>
      <w:numFmt w:val="decimal"/>
      <w:isLgl/>
      <w:lvlText w:val="%1.%2.%3.%4.%5.%6."/>
      <w:lvlJc w:val="left"/>
      <w:pPr>
        <w:ind w:left="1582" w:hanging="1440"/>
      </w:pPr>
      <w:rPr>
        <w:rFonts w:hint="default"/>
        <w:b w:val="0"/>
      </w:rPr>
    </w:lvl>
    <w:lvl w:ilvl="6">
      <w:start w:val="1"/>
      <w:numFmt w:val="decimal"/>
      <w:isLgl/>
      <w:lvlText w:val="%1.%2.%3.%4.%5.%6.%7."/>
      <w:lvlJc w:val="left"/>
      <w:pPr>
        <w:ind w:left="1942" w:hanging="1800"/>
      </w:pPr>
      <w:rPr>
        <w:rFonts w:hint="default"/>
        <w:b w:val="0"/>
      </w:rPr>
    </w:lvl>
    <w:lvl w:ilvl="7">
      <w:start w:val="1"/>
      <w:numFmt w:val="decimal"/>
      <w:isLgl/>
      <w:lvlText w:val="%1.%2.%3.%4.%5.%6.%7.%8."/>
      <w:lvlJc w:val="left"/>
      <w:pPr>
        <w:ind w:left="1942" w:hanging="1800"/>
      </w:pPr>
      <w:rPr>
        <w:rFonts w:hint="default"/>
        <w:b w:val="0"/>
      </w:rPr>
    </w:lvl>
    <w:lvl w:ilvl="8">
      <w:start w:val="1"/>
      <w:numFmt w:val="decimal"/>
      <w:isLgl/>
      <w:lvlText w:val="%1.%2.%3.%4.%5.%6.%7.%8.%9."/>
      <w:lvlJc w:val="left"/>
      <w:pPr>
        <w:ind w:left="2302" w:hanging="2160"/>
      </w:pPr>
      <w:rPr>
        <w:rFonts w:hint="default"/>
        <w:b w:val="0"/>
      </w:rPr>
    </w:lvl>
  </w:abstractNum>
  <w:abstractNum w:abstractNumId="12" w15:restartNumberingAfterBreak="0">
    <w:nsid w:val="27B32D2A"/>
    <w:multiLevelType w:val="multilevel"/>
    <w:tmpl w:val="A9441FB4"/>
    <w:lvl w:ilvl="0">
      <w:start w:val="1"/>
      <w:numFmt w:val="decimal"/>
      <w:lvlText w:val="%1."/>
      <w:lvlJc w:val="left"/>
      <w:pPr>
        <w:ind w:left="502" w:hanging="360"/>
      </w:pPr>
      <w:rPr>
        <w:rFonts w:ascii="Calibri" w:eastAsia="Calibri" w:hAnsi="Calibri" w:cs="Calibri"/>
        <w:b/>
        <w:color w:val="auto"/>
      </w:rPr>
    </w:lvl>
    <w:lvl w:ilvl="1">
      <w:start w:val="1"/>
      <w:numFmt w:val="decimal"/>
      <w:isLgl/>
      <w:lvlText w:val="%1.%2."/>
      <w:lvlJc w:val="left"/>
      <w:pPr>
        <w:ind w:left="720" w:hanging="720"/>
      </w:pPr>
      <w:rPr>
        <w:rFonts w:hint="default"/>
        <w:b w:val="0"/>
        <w:color w:val="auto"/>
      </w:rPr>
    </w:lvl>
    <w:lvl w:ilvl="2">
      <w:start w:val="1"/>
      <w:numFmt w:val="decimal"/>
      <w:isLgl/>
      <w:lvlText w:val="%1.%2.%3."/>
      <w:lvlJc w:val="left"/>
      <w:pPr>
        <w:ind w:left="862" w:hanging="720"/>
      </w:pPr>
      <w:rPr>
        <w:rFonts w:asciiTheme="majorHAnsi" w:hAnsiTheme="majorHAnsi" w:cstheme="majorHAnsi" w:hint="default"/>
        <w:b w:val="0"/>
        <w:sz w:val="28"/>
        <w:szCs w:val="28"/>
      </w:rPr>
    </w:lvl>
    <w:lvl w:ilvl="3">
      <w:start w:val="1"/>
      <w:numFmt w:val="decimal"/>
      <w:isLgl/>
      <w:lvlText w:val="%1.%2.%3.%4."/>
      <w:lvlJc w:val="left"/>
      <w:pPr>
        <w:ind w:left="1222" w:hanging="1080"/>
      </w:pPr>
      <w:rPr>
        <w:rFonts w:hint="default"/>
        <w:b w:val="0"/>
      </w:rPr>
    </w:lvl>
    <w:lvl w:ilvl="4">
      <w:start w:val="1"/>
      <w:numFmt w:val="decimal"/>
      <w:isLgl/>
      <w:lvlText w:val="%1.%2.%3.%4.%5."/>
      <w:lvlJc w:val="left"/>
      <w:pPr>
        <w:ind w:left="1222" w:hanging="1080"/>
      </w:pPr>
      <w:rPr>
        <w:rFonts w:hint="default"/>
        <w:b w:val="0"/>
      </w:rPr>
    </w:lvl>
    <w:lvl w:ilvl="5">
      <w:start w:val="1"/>
      <w:numFmt w:val="decimal"/>
      <w:isLgl/>
      <w:lvlText w:val="%1.%2.%3.%4.%5.%6."/>
      <w:lvlJc w:val="left"/>
      <w:pPr>
        <w:ind w:left="1582" w:hanging="1440"/>
      </w:pPr>
      <w:rPr>
        <w:rFonts w:hint="default"/>
        <w:b w:val="0"/>
      </w:rPr>
    </w:lvl>
    <w:lvl w:ilvl="6">
      <w:start w:val="1"/>
      <w:numFmt w:val="decimal"/>
      <w:isLgl/>
      <w:lvlText w:val="%1.%2.%3.%4.%5.%6.%7."/>
      <w:lvlJc w:val="left"/>
      <w:pPr>
        <w:ind w:left="1942" w:hanging="1800"/>
      </w:pPr>
      <w:rPr>
        <w:rFonts w:hint="default"/>
        <w:b w:val="0"/>
      </w:rPr>
    </w:lvl>
    <w:lvl w:ilvl="7">
      <w:start w:val="1"/>
      <w:numFmt w:val="decimal"/>
      <w:isLgl/>
      <w:lvlText w:val="%1.%2.%3.%4.%5.%6.%7.%8."/>
      <w:lvlJc w:val="left"/>
      <w:pPr>
        <w:ind w:left="1942" w:hanging="1800"/>
      </w:pPr>
      <w:rPr>
        <w:rFonts w:hint="default"/>
        <w:b w:val="0"/>
      </w:rPr>
    </w:lvl>
    <w:lvl w:ilvl="8">
      <w:start w:val="1"/>
      <w:numFmt w:val="decimal"/>
      <w:isLgl/>
      <w:lvlText w:val="%1.%2.%3.%4.%5.%6.%7.%8.%9."/>
      <w:lvlJc w:val="left"/>
      <w:pPr>
        <w:ind w:left="2302" w:hanging="2160"/>
      </w:pPr>
      <w:rPr>
        <w:rFonts w:hint="default"/>
        <w:b w:val="0"/>
      </w:rPr>
    </w:lvl>
  </w:abstractNum>
  <w:abstractNum w:abstractNumId="13" w15:restartNumberingAfterBreak="0">
    <w:nsid w:val="294E4547"/>
    <w:multiLevelType w:val="hybridMultilevel"/>
    <w:tmpl w:val="03EE2FF0"/>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14" w15:restartNumberingAfterBreak="0">
    <w:nsid w:val="2F103DCA"/>
    <w:multiLevelType w:val="hybridMultilevel"/>
    <w:tmpl w:val="4F90D4D8"/>
    <w:lvl w:ilvl="0" w:tplc="0416000F">
      <w:start w:val="1"/>
      <w:numFmt w:val="decimal"/>
      <w:lvlText w:val="%1."/>
      <w:lvlJc w:val="left"/>
      <w:pPr>
        <w:ind w:left="862" w:hanging="360"/>
      </w:pPr>
    </w:lvl>
    <w:lvl w:ilvl="1" w:tplc="04160019" w:tentative="1">
      <w:start w:val="1"/>
      <w:numFmt w:val="lowerLetter"/>
      <w:lvlText w:val="%2."/>
      <w:lvlJc w:val="left"/>
      <w:pPr>
        <w:ind w:left="1582" w:hanging="360"/>
      </w:pPr>
    </w:lvl>
    <w:lvl w:ilvl="2" w:tplc="0416001B" w:tentative="1">
      <w:start w:val="1"/>
      <w:numFmt w:val="lowerRoman"/>
      <w:lvlText w:val="%3."/>
      <w:lvlJc w:val="right"/>
      <w:pPr>
        <w:ind w:left="2302" w:hanging="180"/>
      </w:pPr>
    </w:lvl>
    <w:lvl w:ilvl="3" w:tplc="0416000F" w:tentative="1">
      <w:start w:val="1"/>
      <w:numFmt w:val="decimal"/>
      <w:lvlText w:val="%4."/>
      <w:lvlJc w:val="left"/>
      <w:pPr>
        <w:ind w:left="3022" w:hanging="360"/>
      </w:pPr>
    </w:lvl>
    <w:lvl w:ilvl="4" w:tplc="04160019" w:tentative="1">
      <w:start w:val="1"/>
      <w:numFmt w:val="lowerLetter"/>
      <w:lvlText w:val="%5."/>
      <w:lvlJc w:val="left"/>
      <w:pPr>
        <w:ind w:left="3742" w:hanging="360"/>
      </w:pPr>
    </w:lvl>
    <w:lvl w:ilvl="5" w:tplc="0416001B" w:tentative="1">
      <w:start w:val="1"/>
      <w:numFmt w:val="lowerRoman"/>
      <w:lvlText w:val="%6."/>
      <w:lvlJc w:val="right"/>
      <w:pPr>
        <w:ind w:left="4462" w:hanging="180"/>
      </w:pPr>
    </w:lvl>
    <w:lvl w:ilvl="6" w:tplc="0416000F" w:tentative="1">
      <w:start w:val="1"/>
      <w:numFmt w:val="decimal"/>
      <w:lvlText w:val="%7."/>
      <w:lvlJc w:val="left"/>
      <w:pPr>
        <w:ind w:left="5182" w:hanging="360"/>
      </w:pPr>
    </w:lvl>
    <w:lvl w:ilvl="7" w:tplc="04160019" w:tentative="1">
      <w:start w:val="1"/>
      <w:numFmt w:val="lowerLetter"/>
      <w:lvlText w:val="%8."/>
      <w:lvlJc w:val="left"/>
      <w:pPr>
        <w:ind w:left="5902" w:hanging="360"/>
      </w:pPr>
    </w:lvl>
    <w:lvl w:ilvl="8" w:tplc="0416001B" w:tentative="1">
      <w:start w:val="1"/>
      <w:numFmt w:val="lowerRoman"/>
      <w:lvlText w:val="%9."/>
      <w:lvlJc w:val="right"/>
      <w:pPr>
        <w:ind w:left="6622" w:hanging="180"/>
      </w:pPr>
    </w:lvl>
  </w:abstractNum>
  <w:abstractNum w:abstractNumId="15" w15:restartNumberingAfterBreak="0">
    <w:nsid w:val="2F673C80"/>
    <w:multiLevelType w:val="hybridMultilevel"/>
    <w:tmpl w:val="0EC613EA"/>
    <w:lvl w:ilvl="0" w:tplc="EB9A1124">
      <w:numFmt w:val="bullet"/>
      <w:lvlText w:val="•"/>
      <w:lvlJc w:val="left"/>
      <w:pPr>
        <w:ind w:left="720" w:hanging="360"/>
      </w:pPr>
      <w:rPr>
        <w:rFonts w:ascii="Arial" w:eastAsia="Calibr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20D665F"/>
    <w:multiLevelType w:val="multilevel"/>
    <w:tmpl w:val="80584612"/>
    <w:lvl w:ilvl="0">
      <w:start w:val="1"/>
      <w:numFmt w:val="decimal"/>
      <w:lvlText w:val="%1."/>
      <w:lvlJc w:val="left"/>
      <w:pPr>
        <w:ind w:left="502" w:hanging="360"/>
      </w:pPr>
      <w:rPr>
        <w:rFonts w:hint="default"/>
        <w:b/>
      </w:rPr>
    </w:lvl>
    <w:lvl w:ilvl="1">
      <w:start w:val="1"/>
      <w:numFmt w:val="decimal"/>
      <w:isLgl/>
      <w:lvlText w:val="%1.%2."/>
      <w:lvlJc w:val="left"/>
      <w:pPr>
        <w:ind w:left="862" w:hanging="720"/>
      </w:pPr>
      <w:rPr>
        <w:rFonts w:hint="default"/>
        <w:b w:val="0"/>
      </w:rPr>
    </w:lvl>
    <w:lvl w:ilvl="2">
      <w:start w:val="1"/>
      <w:numFmt w:val="decimal"/>
      <w:isLgl/>
      <w:lvlText w:val="%1.%2.%3."/>
      <w:lvlJc w:val="left"/>
      <w:pPr>
        <w:ind w:left="862" w:hanging="720"/>
      </w:pPr>
      <w:rPr>
        <w:rFonts w:hint="default"/>
        <w:b w:val="0"/>
        <w:sz w:val="28"/>
        <w:szCs w:val="28"/>
      </w:rPr>
    </w:lvl>
    <w:lvl w:ilvl="3">
      <w:start w:val="1"/>
      <w:numFmt w:val="decimal"/>
      <w:isLgl/>
      <w:lvlText w:val="%1.%2.%3.%4."/>
      <w:lvlJc w:val="left"/>
      <w:pPr>
        <w:ind w:left="1222" w:hanging="1080"/>
      </w:pPr>
      <w:rPr>
        <w:rFonts w:hint="default"/>
        <w:b w:val="0"/>
      </w:rPr>
    </w:lvl>
    <w:lvl w:ilvl="4">
      <w:start w:val="1"/>
      <w:numFmt w:val="decimal"/>
      <w:isLgl/>
      <w:lvlText w:val="%1.%2.%3.%4.%5."/>
      <w:lvlJc w:val="left"/>
      <w:pPr>
        <w:ind w:left="1222" w:hanging="1080"/>
      </w:pPr>
      <w:rPr>
        <w:rFonts w:hint="default"/>
        <w:b w:val="0"/>
      </w:rPr>
    </w:lvl>
    <w:lvl w:ilvl="5">
      <w:start w:val="1"/>
      <w:numFmt w:val="decimal"/>
      <w:isLgl/>
      <w:lvlText w:val="%1.%2.%3.%4.%5.%6."/>
      <w:lvlJc w:val="left"/>
      <w:pPr>
        <w:ind w:left="1582" w:hanging="1440"/>
      </w:pPr>
      <w:rPr>
        <w:rFonts w:hint="default"/>
        <w:b w:val="0"/>
      </w:rPr>
    </w:lvl>
    <w:lvl w:ilvl="6">
      <w:start w:val="1"/>
      <w:numFmt w:val="decimal"/>
      <w:isLgl/>
      <w:lvlText w:val="%1.%2.%3.%4.%5.%6.%7."/>
      <w:lvlJc w:val="left"/>
      <w:pPr>
        <w:ind w:left="1942" w:hanging="1800"/>
      </w:pPr>
      <w:rPr>
        <w:rFonts w:hint="default"/>
        <w:b w:val="0"/>
      </w:rPr>
    </w:lvl>
    <w:lvl w:ilvl="7">
      <w:start w:val="1"/>
      <w:numFmt w:val="decimal"/>
      <w:isLgl/>
      <w:lvlText w:val="%1.%2.%3.%4.%5.%6.%7.%8."/>
      <w:lvlJc w:val="left"/>
      <w:pPr>
        <w:ind w:left="1942" w:hanging="1800"/>
      </w:pPr>
      <w:rPr>
        <w:rFonts w:hint="default"/>
        <w:b w:val="0"/>
      </w:rPr>
    </w:lvl>
    <w:lvl w:ilvl="8">
      <w:start w:val="1"/>
      <w:numFmt w:val="decimal"/>
      <w:isLgl/>
      <w:lvlText w:val="%1.%2.%3.%4.%5.%6.%7.%8.%9."/>
      <w:lvlJc w:val="left"/>
      <w:pPr>
        <w:ind w:left="2302" w:hanging="2160"/>
      </w:pPr>
      <w:rPr>
        <w:rFonts w:hint="default"/>
        <w:b w:val="0"/>
      </w:rPr>
    </w:lvl>
  </w:abstractNum>
  <w:abstractNum w:abstractNumId="17" w15:restartNumberingAfterBreak="0">
    <w:nsid w:val="32FC223A"/>
    <w:multiLevelType w:val="multilevel"/>
    <w:tmpl w:val="93966C3C"/>
    <w:lvl w:ilvl="0">
      <w:start w:val="1"/>
      <w:numFmt w:val="decimal"/>
      <w:lvlText w:val="%1."/>
      <w:lvlJc w:val="left"/>
      <w:pPr>
        <w:ind w:left="502" w:hanging="360"/>
      </w:pPr>
      <w:rPr>
        <w:rFonts w:hint="default"/>
        <w:b/>
      </w:rPr>
    </w:lvl>
    <w:lvl w:ilvl="1">
      <w:start w:val="1"/>
      <w:numFmt w:val="decimal"/>
      <w:isLgl/>
      <w:lvlText w:val="%1.%2."/>
      <w:lvlJc w:val="left"/>
      <w:pPr>
        <w:ind w:left="862" w:hanging="720"/>
      </w:pPr>
      <w:rPr>
        <w:rFonts w:hint="default"/>
        <w:b w:val="0"/>
      </w:rPr>
    </w:lvl>
    <w:lvl w:ilvl="2">
      <w:start w:val="1"/>
      <w:numFmt w:val="decimal"/>
      <w:isLgl/>
      <w:lvlText w:val="%1.%2.%3."/>
      <w:lvlJc w:val="left"/>
      <w:pPr>
        <w:ind w:left="862" w:hanging="720"/>
      </w:pPr>
      <w:rPr>
        <w:rFonts w:hint="default"/>
        <w:b w:val="0"/>
      </w:rPr>
    </w:lvl>
    <w:lvl w:ilvl="3">
      <w:start w:val="1"/>
      <w:numFmt w:val="decimal"/>
      <w:isLgl/>
      <w:lvlText w:val="%1.%2.%3.%4."/>
      <w:lvlJc w:val="left"/>
      <w:pPr>
        <w:ind w:left="1222" w:hanging="1080"/>
      </w:pPr>
      <w:rPr>
        <w:rFonts w:hint="default"/>
        <w:b w:val="0"/>
      </w:rPr>
    </w:lvl>
    <w:lvl w:ilvl="4">
      <w:start w:val="1"/>
      <w:numFmt w:val="decimal"/>
      <w:isLgl/>
      <w:lvlText w:val="%1.%2.%3.%4.%5."/>
      <w:lvlJc w:val="left"/>
      <w:pPr>
        <w:ind w:left="1222" w:hanging="1080"/>
      </w:pPr>
      <w:rPr>
        <w:rFonts w:hint="default"/>
        <w:b w:val="0"/>
      </w:rPr>
    </w:lvl>
    <w:lvl w:ilvl="5">
      <w:start w:val="1"/>
      <w:numFmt w:val="decimal"/>
      <w:isLgl/>
      <w:lvlText w:val="%1.%2.%3.%4.%5.%6."/>
      <w:lvlJc w:val="left"/>
      <w:pPr>
        <w:ind w:left="1582" w:hanging="1440"/>
      </w:pPr>
      <w:rPr>
        <w:rFonts w:hint="default"/>
        <w:b w:val="0"/>
      </w:rPr>
    </w:lvl>
    <w:lvl w:ilvl="6">
      <w:start w:val="1"/>
      <w:numFmt w:val="decimal"/>
      <w:isLgl/>
      <w:lvlText w:val="%1.%2.%3.%4.%5.%6.%7."/>
      <w:lvlJc w:val="left"/>
      <w:pPr>
        <w:ind w:left="1942" w:hanging="1800"/>
      </w:pPr>
      <w:rPr>
        <w:rFonts w:hint="default"/>
        <w:b w:val="0"/>
      </w:rPr>
    </w:lvl>
    <w:lvl w:ilvl="7">
      <w:start w:val="1"/>
      <w:numFmt w:val="decimal"/>
      <w:isLgl/>
      <w:lvlText w:val="%1.%2.%3.%4.%5.%6.%7.%8."/>
      <w:lvlJc w:val="left"/>
      <w:pPr>
        <w:ind w:left="1942" w:hanging="1800"/>
      </w:pPr>
      <w:rPr>
        <w:rFonts w:hint="default"/>
        <w:b w:val="0"/>
      </w:rPr>
    </w:lvl>
    <w:lvl w:ilvl="8">
      <w:start w:val="1"/>
      <w:numFmt w:val="decimal"/>
      <w:isLgl/>
      <w:lvlText w:val="%1.%2.%3.%4.%5.%6.%7.%8.%9."/>
      <w:lvlJc w:val="left"/>
      <w:pPr>
        <w:ind w:left="2302" w:hanging="2160"/>
      </w:pPr>
      <w:rPr>
        <w:rFonts w:hint="default"/>
        <w:b w:val="0"/>
      </w:rPr>
    </w:lvl>
  </w:abstractNum>
  <w:abstractNum w:abstractNumId="18" w15:restartNumberingAfterBreak="0">
    <w:nsid w:val="347355AE"/>
    <w:multiLevelType w:val="hybridMultilevel"/>
    <w:tmpl w:val="52643274"/>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19" w15:restartNumberingAfterBreak="0">
    <w:nsid w:val="36965CD7"/>
    <w:multiLevelType w:val="hybridMultilevel"/>
    <w:tmpl w:val="DDDE1898"/>
    <w:lvl w:ilvl="0" w:tplc="EB9A1124">
      <w:numFmt w:val="bullet"/>
      <w:lvlText w:val="•"/>
      <w:lvlJc w:val="left"/>
      <w:pPr>
        <w:ind w:left="720" w:hanging="360"/>
      </w:pPr>
      <w:rPr>
        <w:rFonts w:ascii="Arial" w:eastAsia="Calibr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757566E"/>
    <w:multiLevelType w:val="hybridMultilevel"/>
    <w:tmpl w:val="85207B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387F133D"/>
    <w:multiLevelType w:val="hybridMultilevel"/>
    <w:tmpl w:val="8206BC38"/>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22" w15:restartNumberingAfterBreak="0">
    <w:nsid w:val="399F40AB"/>
    <w:multiLevelType w:val="multilevel"/>
    <w:tmpl w:val="80584612"/>
    <w:lvl w:ilvl="0">
      <w:start w:val="1"/>
      <w:numFmt w:val="decimal"/>
      <w:lvlText w:val="%1."/>
      <w:lvlJc w:val="left"/>
      <w:pPr>
        <w:ind w:left="502" w:hanging="360"/>
      </w:pPr>
      <w:rPr>
        <w:rFonts w:hint="default"/>
        <w:b/>
      </w:rPr>
    </w:lvl>
    <w:lvl w:ilvl="1">
      <w:start w:val="1"/>
      <w:numFmt w:val="decimal"/>
      <w:isLgl/>
      <w:lvlText w:val="%1.%2."/>
      <w:lvlJc w:val="left"/>
      <w:pPr>
        <w:ind w:left="862" w:hanging="720"/>
      </w:pPr>
      <w:rPr>
        <w:rFonts w:hint="default"/>
        <w:b w:val="0"/>
      </w:rPr>
    </w:lvl>
    <w:lvl w:ilvl="2">
      <w:start w:val="1"/>
      <w:numFmt w:val="decimal"/>
      <w:isLgl/>
      <w:lvlText w:val="%1.%2.%3."/>
      <w:lvlJc w:val="left"/>
      <w:pPr>
        <w:ind w:left="862" w:hanging="720"/>
      </w:pPr>
      <w:rPr>
        <w:rFonts w:hint="default"/>
        <w:b w:val="0"/>
        <w:sz w:val="28"/>
        <w:szCs w:val="28"/>
      </w:rPr>
    </w:lvl>
    <w:lvl w:ilvl="3">
      <w:start w:val="1"/>
      <w:numFmt w:val="decimal"/>
      <w:isLgl/>
      <w:lvlText w:val="%1.%2.%3.%4."/>
      <w:lvlJc w:val="left"/>
      <w:pPr>
        <w:ind w:left="1222" w:hanging="1080"/>
      </w:pPr>
      <w:rPr>
        <w:rFonts w:hint="default"/>
        <w:b w:val="0"/>
      </w:rPr>
    </w:lvl>
    <w:lvl w:ilvl="4">
      <w:start w:val="1"/>
      <w:numFmt w:val="decimal"/>
      <w:isLgl/>
      <w:lvlText w:val="%1.%2.%3.%4.%5."/>
      <w:lvlJc w:val="left"/>
      <w:pPr>
        <w:ind w:left="1222" w:hanging="1080"/>
      </w:pPr>
      <w:rPr>
        <w:rFonts w:hint="default"/>
        <w:b w:val="0"/>
      </w:rPr>
    </w:lvl>
    <w:lvl w:ilvl="5">
      <w:start w:val="1"/>
      <w:numFmt w:val="decimal"/>
      <w:isLgl/>
      <w:lvlText w:val="%1.%2.%3.%4.%5.%6."/>
      <w:lvlJc w:val="left"/>
      <w:pPr>
        <w:ind w:left="1582" w:hanging="1440"/>
      </w:pPr>
      <w:rPr>
        <w:rFonts w:hint="default"/>
        <w:b w:val="0"/>
      </w:rPr>
    </w:lvl>
    <w:lvl w:ilvl="6">
      <w:start w:val="1"/>
      <w:numFmt w:val="decimal"/>
      <w:isLgl/>
      <w:lvlText w:val="%1.%2.%3.%4.%5.%6.%7."/>
      <w:lvlJc w:val="left"/>
      <w:pPr>
        <w:ind w:left="1942" w:hanging="1800"/>
      </w:pPr>
      <w:rPr>
        <w:rFonts w:hint="default"/>
        <w:b w:val="0"/>
      </w:rPr>
    </w:lvl>
    <w:lvl w:ilvl="7">
      <w:start w:val="1"/>
      <w:numFmt w:val="decimal"/>
      <w:isLgl/>
      <w:lvlText w:val="%1.%2.%3.%4.%5.%6.%7.%8."/>
      <w:lvlJc w:val="left"/>
      <w:pPr>
        <w:ind w:left="1942" w:hanging="1800"/>
      </w:pPr>
      <w:rPr>
        <w:rFonts w:hint="default"/>
        <w:b w:val="0"/>
      </w:rPr>
    </w:lvl>
    <w:lvl w:ilvl="8">
      <w:start w:val="1"/>
      <w:numFmt w:val="decimal"/>
      <w:isLgl/>
      <w:lvlText w:val="%1.%2.%3.%4.%5.%6.%7.%8.%9."/>
      <w:lvlJc w:val="left"/>
      <w:pPr>
        <w:ind w:left="2302" w:hanging="2160"/>
      </w:pPr>
      <w:rPr>
        <w:rFonts w:hint="default"/>
        <w:b w:val="0"/>
      </w:rPr>
    </w:lvl>
  </w:abstractNum>
  <w:abstractNum w:abstractNumId="23" w15:restartNumberingAfterBreak="0">
    <w:nsid w:val="3A6864C0"/>
    <w:multiLevelType w:val="multilevel"/>
    <w:tmpl w:val="3FB450EE"/>
    <w:lvl w:ilvl="0">
      <w:start w:val="6"/>
      <w:numFmt w:val="decimal"/>
      <w:lvlText w:val="%1."/>
      <w:lvlJc w:val="left"/>
      <w:pPr>
        <w:ind w:left="502" w:hanging="360"/>
      </w:pPr>
      <w:rPr>
        <w:rFonts w:ascii="Calibri" w:eastAsia="Calibri" w:hAnsi="Calibri" w:cs="Calibri" w:hint="default"/>
        <w:b/>
        <w:color w:val="auto"/>
      </w:rPr>
    </w:lvl>
    <w:lvl w:ilvl="1">
      <w:start w:val="1"/>
      <w:numFmt w:val="decimal"/>
      <w:isLgl/>
      <w:lvlText w:val="%1.%2."/>
      <w:lvlJc w:val="left"/>
      <w:pPr>
        <w:ind w:left="720" w:hanging="720"/>
      </w:pPr>
      <w:rPr>
        <w:rFonts w:hint="default"/>
        <w:b w:val="0"/>
        <w:color w:val="auto"/>
      </w:rPr>
    </w:lvl>
    <w:lvl w:ilvl="2">
      <w:start w:val="1"/>
      <w:numFmt w:val="decimal"/>
      <w:isLgl/>
      <w:lvlText w:val="%1.%2.%3."/>
      <w:lvlJc w:val="left"/>
      <w:pPr>
        <w:ind w:left="862" w:hanging="720"/>
      </w:pPr>
      <w:rPr>
        <w:rFonts w:asciiTheme="majorHAnsi" w:hAnsiTheme="majorHAnsi" w:cstheme="majorHAnsi" w:hint="default"/>
        <w:b w:val="0"/>
        <w:sz w:val="28"/>
        <w:szCs w:val="28"/>
      </w:rPr>
    </w:lvl>
    <w:lvl w:ilvl="3">
      <w:start w:val="1"/>
      <w:numFmt w:val="decimal"/>
      <w:isLgl/>
      <w:lvlText w:val="%1.%2.%3.%4."/>
      <w:lvlJc w:val="left"/>
      <w:pPr>
        <w:ind w:left="1222" w:hanging="1080"/>
      </w:pPr>
      <w:rPr>
        <w:rFonts w:hint="default"/>
        <w:b w:val="0"/>
      </w:rPr>
    </w:lvl>
    <w:lvl w:ilvl="4">
      <w:start w:val="1"/>
      <w:numFmt w:val="decimal"/>
      <w:isLgl/>
      <w:lvlText w:val="%1.%2.%3.%4.%5."/>
      <w:lvlJc w:val="left"/>
      <w:pPr>
        <w:ind w:left="1222" w:hanging="1080"/>
      </w:pPr>
      <w:rPr>
        <w:rFonts w:hint="default"/>
        <w:b w:val="0"/>
      </w:rPr>
    </w:lvl>
    <w:lvl w:ilvl="5">
      <w:start w:val="1"/>
      <w:numFmt w:val="decimal"/>
      <w:isLgl/>
      <w:lvlText w:val="%1.%2.%3.%4.%5.%6."/>
      <w:lvlJc w:val="left"/>
      <w:pPr>
        <w:ind w:left="1582" w:hanging="1440"/>
      </w:pPr>
      <w:rPr>
        <w:rFonts w:hint="default"/>
        <w:b w:val="0"/>
      </w:rPr>
    </w:lvl>
    <w:lvl w:ilvl="6">
      <w:start w:val="1"/>
      <w:numFmt w:val="decimal"/>
      <w:isLgl/>
      <w:lvlText w:val="%1.%2.%3.%4.%5.%6.%7."/>
      <w:lvlJc w:val="left"/>
      <w:pPr>
        <w:ind w:left="1942" w:hanging="1800"/>
      </w:pPr>
      <w:rPr>
        <w:rFonts w:hint="default"/>
        <w:b w:val="0"/>
      </w:rPr>
    </w:lvl>
    <w:lvl w:ilvl="7">
      <w:start w:val="1"/>
      <w:numFmt w:val="decimal"/>
      <w:isLgl/>
      <w:lvlText w:val="%1.%2.%3.%4.%5.%6.%7.%8."/>
      <w:lvlJc w:val="left"/>
      <w:pPr>
        <w:ind w:left="1942" w:hanging="1800"/>
      </w:pPr>
      <w:rPr>
        <w:rFonts w:hint="default"/>
        <w:b w:val="0"/>
      </w:rPr>
    </w:lvl>
    <w:lvl w:ilvl="8">
      <w:start w:val="1"/>
      <w:numFmt w:val="decimal"/>
      <w:isLgl/>
      <w:lvlText w:val="%1.%2.%3.%4.%5.%6.%7.%8.%9."/>
      <w:lvlJc w:val="left"/>
      <w:pPr>
        <w:ind w:left="2302" w:hanging="2160"/>
      </w:pPr>
      <w:rPr>
        <w:rFonts w:hint="default"/>
        <w:b w:val="0"/>
      </w:rPr>
    </w:lvl>
  </w:abstractNum>
  <w:abstractNum w:abstractNumId="24" w15:restartNumberingAfterBreak="0">
    <w:nsid w:val="402B7D21"/>
    <w:multiLevelType w:val="hybridMultilevel"/>
    <w:tmpl w:val="7A987A46"/>
    <w:lvl w:ilvl="0" w:tplc="EB9A1124">
      <w:numFmt w:val="bullet"/>
      <w:lvlText w:val="•"/>
      <w:lvlJc w:val="left"/>
      <w:pPr>
        <w:ind w:left="720" w:hanging="360"/>
      </w:pPr>
      <w:rPr>
        <w:rFonts w:ascii="Arial" w:eastAsia="Calibr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09028D9"/>
    <w:multiLevelType w:val="hybridMultilevel"/>
    <w:tmpl w:val="916C56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33226B7"/>
    <w:multiLevelType w:val="hybridMultilevel"/>
    <w:tmpl w:val="F3F6C4D0"/>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27" w15:restartNumberingAfterBreak="0">
    <w:nsid w:val="44FF1EED"/>
    <w:multiLevelType w:val="multilevel"/>
    <w:tmpl w:val="40F20506"/>
    <w:lvl w:ilvl="0">
      <w:start w:val="3"/>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73B54DE"/>
    <w:multiLevelType w:val="hybridMultilevel"/>
    <w:tmpl w:val="0590B7E6"/>
    <w:lvl w:ilvl="0" w:tplc="EB9A1124">
      <w:numFmt w:val="bullet"/>
      <w:lvlText w:val="•"/>
      <w:lvlJc w:val="left"/>
      <w:pPr>
        <w:ind w:left="720" w:hanging="360"/>
      </w:pPr>
      <w:rPr>
        <w:rFonts w:ascii="Arial" w:eastAsia="Calibr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73D3A28"/>
    <w:multiLevelType w:val="multilevel"/>
    <w:tmpl w:val="80584612"/>
    <w:lvl w:ilvl="0">
      <w:start w:val="1"/>
      <w:numFmt w:val="decimal"/>
      <w:lvlText w:val="%1."/>
      <w:lvlJc w:val="left"/>
      <w:pPr>
        <w:ind w:left="502" w:hanging="360"/>
      </w:pPr>
      <w:rPr>
        <w:rFonts w:hint="default"/>
        <w:b/>
      </w:rPr>
    </w:lvl>
    <w:lvl w:ilvl="1">
      <w:start w:val="1"/>
      <w:numFmt w:val="decimal"/>
      <w:isLgl/>
      <w:lvlText w:val="%1.%2."/>
      <w:lvlJc w:val="left"/>
      <w:pPr>
        <w:ind w:left="862" w:hanging="720"/>
      </w:pPr>
      <w:rPr>
        <w:rFonts w:hint="default"/>
        <w:b w:val="0"/>
      </w:rPr>
    </w:lvl>
    <w:lvl w:ilvl="2">
      <w:start w:val="1"/>
      <w:numFmt w:val="decimal"/>
      <w:isLgl/>
      <w:lvlText w:val="%1.%2.%3."/>
      <w:lvlJc w:val="left"/>
      <w:pPr>
        <w:ind w:left="862" w:hanging="720"/>
      </w:pPr>
      <w:rPr>
        <w:rFonts w:hint="default"/>
        <w:b w:val="0"/>
        <w:sz w:val="28"/>
        <w:szCs w:val="28"/>
      </w:rPr>
    </w:lvl>
    <w:lvl w:ilvl="3">
      <w:start w:val="1"/>
      <w:numFmt w:val="decimal"/>
      <w:isLgl/>
      <w:lvlText w:val="%1.%2.%3.%4."/>
      <w:lvlJc w:val="left"/>
      <w:pPr>
        <w:ind w:left="1222" w:hanging="1080"/>
      </w:pPr>
      <w:rPr>
        <w:rFonts w:hint="default"/>
        <w:b w:val="0"/>
      </w:rPr>
    </w:lvl>
    <w:lvl w:ilvl="4">
      <w:start w:val="1"/>
      <w:numFmt w:val="decimal"/>
      <w:isLgl/>
      <w:lvlText w:val="%1.%2.%3.%4.%5."/>
      <w:lvlJc w:val="left"/>
      <w:pPr>
        <w:ind w:left="1222" w:hanging="1080"/>
      </w:pPr>
      <w:rPr>
        <w:rFonts w:hint="default"/>
        <w:b w:val="0"/>
      </w:rPr>
    </w:lvl>
    <w:lvl w:ilvl="5">
      <w:start w:val="1"/>
      <w:numFmt w:val="decimal"/>
      <w:isLgl/>
      <w:lvlText w:val="%1.%2.%3.%4.%5.%6."/>
      <w:lvlJc w:val="left"/>
      <w:pPr>
        <w:ind w:left="1582" w:hanging="1440"/>
      </w:pPr>
      <w:rPr>
        <w:rFonts w:hint="default"/>
        <w:b w:val="0"/>
      </w:rPr>
    </w:lvl>
    <w:lvl w:ilvl="6">
      <w:start w:val="1"/>
      <w:numFmt w:val="decimal"/>
      <w:isLgl/>
      <w:lvlText w:val="%1.%2.%3.%4.%5.%6.%7."/>
      <w:lvlJc w:val="left"/>
      <w:pPr>
        <w:ind w:left="1942" w:hanging="1800"/>
      </w:pPr>
      <w:rPr>
        <w:rFonts w:hint="default"/>
        <w:b w:val="0"/>
      </w:rPr>
    </w:lvl>
    <w:lvl w:ilvl="7">
      <w:start w:val="1"/>
      <w:numFmt w:val="decimal"/>
      <w:isLgl/>
      <w:lvlText w:val="%1.%2.%3.%4.%5.%6.%7.%8."/>
      <w:lvlJc w:val="left"/>
      <w:pPr>
        <w:ind w:left="1942" w:hanging="1800"/>
      </w:pPr>
      <w:rPr>
        <w:rFonts w:hint="default"/>
        <w:b w:val="0"/>
      </w:rPr>
    </w:lvl>
    <w:lvl w:ilvl="8">
      <w:start w:val="1"/>
      <w:numFmt w:val="decimal"/>
      <w:isLgl/>
      <w:lvlText w:val="%1.%2.%3.%4.%5.%6.%7.%8.%9."/>
      <w:lvlJc w:val="left"/>
      <w:pPr>
        <w:ind w:left="2302" w:hanging="2160"/>
      </w:pPr>
      <w:rPr>
        <w:rFonts w:hint="default"/>
        <w:b w:val="0"/>
      </w:rPr>
    </w:lvl>
  </w:abstractNum>
  <w:abstractNum w:abstractNumId="30" w15:restartNumberingAfterBreak="0">
    <w:nsid w:val="48DF6836"/>
    <w:multiLevelType w:val="multilevel"/>
    <w:tmpl w:val="80584612"/>
    <w:lvl w:ilvl="0">
      <w:start w:val="1"/>
      <w:numFmt w:val="decimal"/>
      <w:lvlText w:val="%1."/>
      <w:lvlJc w:val="left"/>
      <w:pPr>
        <w:ind w:left="502" w:hanging="360"/>
      </w:pPr>
      <w:rPr>
        <w:rFonts w:hint="default"/>
        <w:b/>
      </w:rPr>
    </w:lvl>
    <w:lvl w:ilvl="1">
      <w:start w:val="1"/>
      <w:numFmt w:val="decimal"/>
      <w:isLgl/>
      <w:lvlText w:val="%1.%2."/>
      <w:lvlJc w:val="left"/>
      <w:pPr>
        <w:ind w:left="862" w:hanging="720"/>
      </w:pPr>
      <w:rPr>
        <w:rFonts w:hint="default"/>
        <w:b w:val="0"/>
      </w:rPr>
    </w:lvl>
    <w:lvl w:ilvl="2">
      <w:start w:val="1"/>
      <w:numFmt w:val="decimal"/>
      <w:isLgl/>
      <w:lvlText w:val="%1.%2.%3."/>
      <w:lvlJc w:val="left"/>
      <w:pPr>
        <w:ind w:left="862" w:hanging="720"/>
      </w:pPr>
      <w:rPr>
        <w:rFonts w:hint="default"/>
        <w:b w:val="0"/>
        <w:sz w:val="28"/>
        <w:szCs w:val="28"/>
      </w:rPr>
    </w:lvl>
    <w:lvl w:ilvl="3">
      <w:start w:val="1"/>
      <w:numFmt w:val="decimal"/>
      <w:isLgl/>
      <w:lvlText w:val="%1.%2.%3.%4."/>
      <w:lvlJc w:val="left"/>
      <w:pPr>
        <w:ind w:left="1222" w:hanging="1080"/>
      </w:pPr>
      <w:rPr>
        <w:rFonts w:hint="default"/>
        <w:b w:val="0"/>
      </w:rPr>
    </w:lvl>
    <w:lvl w:ilvl="4">
      <w:start w:val="1"/>
      <w:numFmt w:val="decimal"/>
      <w:isLgl/>
      <w:lvlText w:val="%1.%2.%3.%4.%5."/>
      <w:lvlJc w:val="left"/>
      <w:pPr>
        <w:ind w:left="1222" w:hanging="1080"/>
      </w:pPr>
      <w:rPr>
        <w:rFonts w:hint="default"/>
        <w:b w:val="0"/>
      </w:rPr>
    </w:lvl>
    <w:lvl w:ilvl="5">
      <w:start w:val="1"/>
      <w:numFmt w:val="decimal"/>
      <w:isLgl/>
      <w:lvlText w:val="%1.%2.%3.%4.%5.%6."/>
      <w:lvlJc w:val="left"/>
      <w:pPr>
        <w:ind w:left="1582" w:hanging="1440"/>
      </w:pPr>
      <w:rPr>
        <w:rFonts w:hint="default"/>
        <w:b w:val="0"/>
      </w:rPr>
    </w:lvl>
    <w:lvl w:ilvl="6">
      <w:start w:val="1"/>
      <w:numFmt w:val="decimal"/>
      <w:isLgl/>
      <w:lvlText w:val="%1.%2.%3.%4.%5.%6.%7."/>
      <w:lvlJc w:val="left"/>
      <w:pPr>
        <w:ind w:left="1942" w:hanging="1800"/>
      </w:pPr>
      <w:rPr>
        <w:rFonts w:hint="default"/>
        <w:b w:val="0"/>
      </w:rPr>
    </w:lvl>
    <w:lvl w:ilvl="7">
      <w:start w:val="1"/>
      <w:numFmt w:val="decimal"/>
      <w:isLgl/>
      <w:lvlText w:val="%1.%2.%3.%4.%5.%6.%7.%8."/>
      <w:lvlJc w:val="left"/>
      <w:pPr>
        <w:ind w:left="1942" w:hanging="1800"/>
      </w:pPr>
      <w:rPr>
        <w:rFonts w:hint="default"/>
        <w:b w:val="0"/>
      </w:rPr>
    </w:lvl>
    <w:lvl w:ilvl="8">
      <w:start w:val="1"/>
      <w:numFmt w:val="decimal"/>
      <w:isLgl/>
      <w:lvlText w:val="%1.%2.%3.%4.%5.%6.%7.%8.%9."/>
      <w:lvlJc w:val="left"/>
      <w:pPr>
        <w:ind w:left="2302" w:hanging="2160"/>
      </w:pPr>
      <w:rPr>
        <w:rFonts w:hint="default"/>
        <w:b w:val="0"/>
      </w:rPr>
    </w:lvl>
  </w:abstractNum>
  <w:abstractNum w:abstractNumId="31" w15:restartNumberingAfterBreak="0">
    <w:nsid w:val="48ED5FE3"/>
    <w:multiLevelType w:val="multilevel"/>
    <w:tmpl w:val="8390BEDC"/>
    <w:lvl w:ilvl="0">
      <w:start w:val="1"/>
      <w:numFmt w:val="decimal"/>
      <w:lvlText w:val="%1."/>
      <w:lvlJc w:val="left"/>
      <w:pPr>
        <w:ind w:left="788" w:hanging="360"/>
      </w:pPr>
    </w:lvl>
    <w:lvl w:ilvl="1">
      <w:start w:val="6"/>
      <w:numFmt w:val="decimal"/>
      <w:isLgl/>
      <w:lvlText w:val="%1.%2."/>
      <w:lvlJc w:val="left"/>
      <w:pPr>
        <w:ind w:left="1148" w:hanging="720"/>
      </w:pPr>
      <w:rPr>
        <w:rFonts w:hint="default"/>
      </w:rPr>
    </w:lvl>
    <w:lvl w:ilvl="2">
      <w:start w:val="1"/>
      <w:numFmt w:val="decimal"/>
      <w:isLgl/>
      <w:lvlText w:val="%1.%2.%3."/>
      <w:lvlJc w:val="left"/>
      <w:pPr>
        <w:ind w:left="1148" w:hanging="720"/>
      </w:pPr>
      <w:rPr>
        <w:rFonts w:hint="default"/>
        <w:color w:val="auto"/>
      </w:rPr>
    </w:lvl>
    <w:lvl w:ilvl="3">
      <w:start w:val="1"/>
      <w:numFmt w:val="decimal"/>
      <w:isLgl/>
      <w:lvlText w:val="%1.%2.%3.%4."/>
      <w:lvlJc w:val="left"/>
      <w:pPr>
        <w:ind w:left="1508" w:hanging="1080"/>
      </w:pPr>
      <w:rPr>
        <w:rFonts w:hint="default"/>
      </w:rPr>
    </w:lvl>
    <w:lvl w:ilvl="4">
      <w:start w:val="1"/>
      <w:numFmt w:val="decimal"/>
      <w:isLgl/>
      <w:lvlText w:val="%1.%2.%3.%4.%5."/>
      <w:lvlJc w:val="left"/>
      <w:pPr>
        <w:ind w:left="1508" w:hanging="1080"/>
      </w:pPr>
      <w:rPr>
        <w:rFonts w:hint="default"/>
      </w:rPr>
    </w:lvl>
    <w:lvl w:ilvl="5">
      <w:start w:val="1"/>
      <w:numFmt w:val="decimal"/>
      <w:isLgl/>
      <w:lvlText w:val="%1.%2.%3.%4.%5.%6."/>
      <w:lvlJc w:val="left"/>
      <w:pPr>
        <w:ind w:left="1868" w:hanging="1440"/>
      </w:pPr>
      <w:rPr>
        <w:rFonts w:hint="default"/>
      </w:rPr>
    </w:lvl>
    <w:lvl w:ilvl="6">
      <w:start w:val="1"/>
      <w:numFmt w:val="decimal"/>
      <w:isLgl/>
      <w:lvlText w:val="%1.%2.%3.%4.%5.%6.%7."/>
      <w:lvlJc w:val="left"/>
      <w:pPr>
        <w:ind w:left="1868" w:hanging="1440"/>
      </w:pPr>
      <w:rPr>
        <w:rFonts w:hint="default"/>
      </w:rPr>
    </w:lvl>
    <w:lvl w:ilvl="7">
      <w:start w:val="1"/>
      <w:numFmt w:val="decimal"/>
      <w:isLgl/>
      <w:lvlText w:val="%1.%2.%3.%4.%5.%6.%7.%8."/>
      <w:lvlJc w:val="left"/>
      <w:pPr>
        <w:ind w:left="2228" w:hanging="1800"/>
      </w:pPr>
      <w:rPr>
        <w:rFonts w:hint="default"/>
      </w:rPr>
    </w:lvl>
    <w:lvl w:ilvl="8">
      <w:start w:val="1"/>
      <w:numFmt w:val="decimal"/>
      <w:isLgl/>
      <w:lvlText w:val="%1.%2.%3.%4.%5.%6.%7.%8.%9."/>
      <w:lvlJc w:val="left"/>
      <w:pPr>
        <w:ind w:left="2588" w:hanging="2160"/>
      </w:pPr>
      <w:rPr>
        <w:rFonts w:hint="default"/>
      </w:rPr>
    </w:lvl>
  </w:abstractNum>
  <w:abstractNum w:abstractNumId="32" w15:restartNumberingAfterBreak="0">
    <w:nsid w:val="4B6E046D"/>
    <w:multiLevelType w:val="multilevel"/>
    <w:tmpl w:val="80584612"/>
    <w:lvl w:ilvl="0">
      <w:start w:val="1"/>
      <w:numFmt w:val="decimal"/>
      <w:lvlText w:val="%1."/>
      <w:lvlJc w:val="left"/>
      <w:pPr>
        <w:ind w:left="502" w:hanging="360"/>
      </w:pPr>
      <w:rPr>
        <w:rFonts w:hint="default"/>
        <w:b/>
      </w:rPr>
    </w:lvl>
    <w:lvl w:ilvl="1">
      <w:start w:val="1"/>
      <w:numFmt w:val="decimal"/>
      <w:isLgl/>
      <w:lvlText w:val="%1.%2."/>
      <w:lvlJc w:val="left"/>
      <w:pPr>
        <w:ind w:left="862" w:hanging="720"/>
      </w:pPr>
      <w:rPr>
        <w:rFonts w:hint="default"/>
        <w:b w:val="0"/>
      </w:rPr>
    </w:lvl>
    <w:lvl w:ilvl="2">
      <w:start w:val="1"/>
      <w:numFmt w:val="decimal"/>
      <w:isLgl/>
      <w:lvlText w:val="%1.%2.%3."/>
      <w:lvlJc w:val="left"/>
      <w:pPr>
        <w:ind w:left="862" w:hanging="720"/>
      </w:pPr>
      <w:rPr>
        <w:rFonts w:hint="default"/>
        <w:b w:val="0"/>
        <w:sz w:val="28"/>
        <w:szCs w:val="28"/>
      </w:rPr>
    </w:lvl>
    <w:lvl w:ilvl="3">
      <w:start w:val="1"/>
      <w:numFmt w:val="decimal"/>
      <w:isLgl/>
      <w:lvlText w:val="%1.%2.%3.%4."/>
      <w:lvlJc w:val="left"/>
      <w:pPr>
        <w:ind w:left="1222" w:hanging="1080"/>
      </w:pPr>
      <w:rPr>
        <w:rFonts w:hint="default"/>
        <w:b w:val="0"/>
      </w:rPr>
    </w:lvl>
    <w:lvl w:ilvl="4">
      <w:start w:val="1"/>
      <w:numFmt w:val="decimal"/>
      <w:isLgl/>
      <w:lvlText w:val="%1.%2.%3.%4.%5."/>
      <w:lvlJc w:val="left"/>
      <w:pPr>
        <w:ind w:left="1222" w:hanging="1080"/>
      </w:pPr>
      <w:rPr>
        <w:rFonts w:hint="default"/>
        <w:b w:val="0"/>
      </w:rPr>
    </w:lvl>
    <w:lvl w:ilvl="5">
      <w:start w:val="1"/>
      <w:numFmt w:val="decimal"/>
      <w:isLgl/>
      <w:lvlText w:val="%1.%2.%3.%4.%5.%6."/>
      <w:lvlJc w:val="left"/>
      <w:pPr>
        <w:ind w:left="1582" w:hanging="1440"/>
      </w:pPr>
      <w:rPr>
        <w:rFonts w:hint="default"/>
        <w:b w:val="0"/>
      </w:rPr>
    </w:lvl>
    <w:lvl w:ilvl="6">
      <w:start w:val="1"/>
      <w:numFmt w:val="decimal"/>
      <w:isLgl/>
      <w:lvlText w:val="%1.%2.%3.%4.%5.%6.%7."/>
      <w:lvlJc w:val="left"/>
      <w:pPr>
        <w:ind w:left="1942" w:hanging="1800"/>
      </w:pPr>
      <w:rPr>
        <w:rFonts w:hint="default"/>
        <w:b w:val="0"/>
      </w:rPr>
    </w:lvl>
    <w:lvl w:ilvl="7">
      <w:start w:val="1"/>
      <w:numFmt w:val="decimal"/>
      <w:isLgl/>
      <w:lvlText w:val="%1.%2.%3.%4.%5.%6.%7.%8."/>
      <w:lvlJc w:val="left"/>
      <w:pPr>
        <w:ind w:left="1942" w:hanging="1800"/>
      </w:pPr>
      <w:rPr>
        <w:rFonts w:hint="default"/>
        <w:b w:val="0"/>
      </w:rPr>
    </w:lvl>
    <w:lvl w:ilvl="8">
      <w:start w:val="1"/>
      <w:numFmt w:val="decimal"/>
      <w:isLgl/>
      <w:lvlText w:val="%1.%2.%3.%4.%5.%6.%7.%8.%9."/>
      <w:lvlJc w:val="left"/>
      <w:pPr>
        <w:ind w:left="2302" w:hanging="2160"/>
      </w:pPr>
      <w:rPr>
        <w:rFonts w:hint="default"/>
        <w:b w:val="0"/>
      </w:rPr>
    </w:lvl>
  </w:abstractNum>
  <w:abstractNum w:abstractNumId="33" w15:restartNumberingAfterBreak="0">
    <w:nsid w:val="5E8C6B1F"/>
    <w:multiLevelType w:val="multilevel"/>
    <w:tmpl w:val="101A1F4E"/>
    <w:lvl w:ilvl="0">
      <w:start w:val="1"/>
      <w:numFmt w:val="decimal"/>
      <w:lvlText w:val="%1."/>
      <w:lvlJc w:val="left"/>
      <w:pPr>
        <w:ind w:left="502" w:hanging="360"/>
      </w:pPr>
      <w:rPr>
        <w:rFonts w:hint="default"/>
        <w:b/>
        <w:color w:val="auto"/>
      </w:rPr>
    </w:lvl>
    <w:lvl w:ilvl="1">
      <w:start w:val="1"/>
      <w:numFmt w:val="decimal"/>
      <w:isLgl/>
      <w:lvlText w:val="%1.%2."/>
      <w:lvlJc w:val="left"/>
      <w:pPr>
        <w:ind w:left="862" w:hanging="720"/>
      </w:pPr>
      <w:rPr>
        <w:rFonts w:hint="default"/>
        <w:b w:val="0"/>
      </w:rPr>
    </w:lvl>
    <w:lvl w:ilvl="2">
      <w:start w:val="1"/>
      <w:numFmt w:val="decimal"/>
      <w:isLgl/>
      <w:lvlText w:val="%1.%2.%3."/>
      <w:lvlJc w:val="left"/>
      <w:pPr>
        <w:ind w:left="862" w:hanging="720"/>
      </w:pPr>
      <w:rPr>
        <w:rFonts w:asciiTheme="majorHAnsi" w:hAnsiTheme="majorHAnsi" w:cstheme="majorHAnsi" w:hint="default"/>
        <w:b w:val="0"/>
        <w:sz w:val="28"/>
        <w:szCs w:val="28"/>
      </w:rPr>
    </w:lvl>
    <w:lvl w:ilvl="3">
      <w:start w:val="1"/>
      <w:numFmt w:val="decimal"/>
      <w:isLgl/>
      <w:lvlText w:val="%1.%2.%3.%4."/>
      <w:lvlJc w:val="left"/>
      <w:pPr>
        <w:ind w:left="1222" w:hanging="1080"/>
      </w:pPr>
      <w:rPr>
        <w:rFonts w:hint="default"/>
        <w:b w:val="0"/>
      </w:rPr>
    </w:lvl>
    <w:lvl w:ilvl="4">
      <w:start w:val="1"/>
      <w:numFmt w:val="decimal"/>
      <w:isLgl/>
      <w:lvlText w:val="%1.%2.%3.%4.%5."/>
      <w:lvlJc w:val="left"/>
      <w:pPr>
        <w:ind w:left="1222" w:hanging="1080"/>
      </w:pPr>
      <w:rPr>
        <w:rFonts w:hint="default"/>
        <w:b w:val="0"/>
      </w:rPr>
    </w:lvl>
    <w:lvl w:ilvl="5">
      <w:start w:val="1"/>
      <w:numFmt w:val="decimal"/>
      <w:isLgl/>
      <w:lvlText w:val="%1.%2.%3.%4.%5.%6."/>
      <w:lvlJc w:val="left"/>
      <w:pPr>
        <w:ind w:left="1582" w:hanging="1440"/>
      </w:pPr>
      <w:rPr>
        <w:rFonts w:hint="default"/>
        <w:b w:val="0"/>
      </w:rPr>
    </w:lvl>
    <w:lvl w:ilvl="6">
      <w:start w:val="1"/>
      <w:numFmt w:val="decimal"/>
      <w:isLgl/>
      <w:lvlText w:val="%1.%2.%3.%4.%5.%6.%7."/>
      <w:lvlJc w:val="left"/>
      <w:pPr>
        <w:ind w:left="1942" w:hanging="1800"/>
      </w:pPr>
      <w:rPr>
        <w:rFonts w:hint="default"/>
        <w:b w:val="0"/>
      </w:rPr>
    </w:lvl>
    <w:lvl w:ilvl="7">
      <w:start w:val="1"/>
      <w:numFmt w:val="decimal"/>
      <w:isLgl/>
      <w:lvlText w:val="%1.%2.%3.%4.%5.%6.%7.%8."/>
      <w:lvlJc w:val="left"/>
      <w:pPr>
        <w:ind w:left="1942" w:hanging="1800"/>
      </w:pPr>
      <w:rPr>
        <w:rFonts w:hint="default"/>
        <w:b w:val="0"/>
      </w:rPr>
    </w:lvl>
    <w:lvl w:ilvl="8">
      <w:start w:val="1"/>
      <w:numFmt w:val="decimal"/>
      <w:isLgl/>
      <w:lvlText w:val="%1.%2.%3.%4.%5.%6.%7.%8.%9."/>
      <w:lvlJc w:val="left"/>
      <w:pPr>
        <w:ind w:left="2302" w:hanging="2160"/>
      </w:pPr>
      <w:rPr>
        <w:rFonts w:hint="default"/>
        <w:b w:val="0"/>
      </w:rPr>
    </w:lvl>
  </w:abstractNum>
  <w:abstractNum w:abstractNumId="34" w15:restartNumberingAfterBreak="0">
    <w:nsid w:val="60EC027B"/>
    <w:multiLevelType w:val="hybridMultilevel"/>
    <w:tmpl w:val="A7CA722E"/>
    <w:lvl w:ilvl="0" w:tplc="EB9A1124">
      <w:numFmt w:val="bullet"/>
      <w:lvlText w:val="•"/>
      <w:lvlJc w:val="left"/>
      <w:pPr>
        <w:ind w:left="720" w:hanging="360"/>
      </w:pPr>
      <w:rPr>
        <w:rFonts w:ascii="Arial" w:eastAsia="Calibr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60F14214"/>
    <w:multiLevelType w:val="hybridMultilevel"/>
    <w:tmpl w:val="6C1CD698"/>
    <w:lvl w:ilvl="0" w:tplc="EB9A1124">
      <w:numFmt w:val="bullet"/>
      <w:lvlText w:val="•"/>
      <w:lvlJc w:val="left"/>
      <w:pPr>
        <w:ind w:left="720" w:hanging="360"/>
      </w:pPr>
      <w:rPr>
        <w:rFonts w:ascii="Arial" w:eastAsia="Calibr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61F83BBC"/>
    <w:multiLevelType w:val="hybridMultilevel"/>
    <w:tmpl w:val="92069D1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7" w15:restartNumberingAfterBreak="0">
    <w:nsid w:val="630751A7"/>
    <w:multiLevelType w:val="hybridMultilevel"/>
    <w:tmpl w:val="3420FE7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15:restartNumberingAfterBreak="0">
    <w:nsid w:val="65A25329"/>
    <w:multiLevelType w:val="hybridMultilevel"/>
    <w:tmpl w:val="38FC6B06"/>
    <w:lvl w:ilvl="0" w:tplc="0416000F">
      <w:start w:val="1"/>
      <w:numFmt w:val="decimal"/>
      <w:lvlText w:val="%1."/>
      <w:lvlJc w:val="left"/>
      <w:pPr>
        <w:ind w:left="788" w:hanging="360"/>
      </w:pPr>
    </w:lvl>
    <w:lvl w:ilvl="1" w:tplc="04160019" w:tentative="1">
      <w:start w:val="1"/>
      <w:numFmt w:val="lowerLetter"/>
      <w:lvlText w:val="%2."/>
      <w:lvlJc w:val="left"/>
      <w:pPr>
        <w:ind w:left="1508" w:hanging="360"/>
      </w:pPr>
    </w:lvl>
    <w:lvl w:ilvl="2" w:tplc="0416001B" w:tentative="1">
      <w:start w:val="1"/>
      <w:numFmt w:val="lowerRoman"/>
      <w:lvlText w:val="%3."/>
      <w:lvlJc w:val="right"/>
      <w:pPr>
        <w:ind w:left="2228" w:hanging="180"/>
      </w:pPr>
    </w:lvl>
    <w:lvl w:ilvl="3" w:tplc="0416000F" w:tentative="1">
      <w:start w:val="1"/>
      <w:numFmt w:val="decimal"/>
      <w:lvlText w:val="%4."/>
      <w:lvlJc w:val="left"/>
      <w:pPr>
        <w:ind w:left="2948" w:hanging="360"/>
      </w:pPr>
    </w:lvl>
    <w:lvl w:ilvl="4" w:tplc="04160019" w:tentative="1">
      <w:start w:val="1"/>
      <w:numFmt w:val="lowerLetter"/>
      <w:lvlText w:val="%5."/>
      <w:lvlJc w:val="left"/>
      <w:pPr>
        <w:ind w:left="3668" w:hanging="360"/>
      </w:pPr>
    </w:lvl>
    <w:lvl w:ilvl="5" w:tplc="0416001B" w:tentative="1">
      <w:start w:val="1"/>
      <w:numFmt w:val="lowerRoman"/>
      <w:lvlText w:val="%6."/>
      <w:lvlJc w:val="right"/>
      <w:pPr>
        <w:ind w:left="4388" w:hanging="180"/>
      </w:pPr>
    </w:lvl>
    <w:lvl w:ilvl="6" w:tplc="0416000F" w:tentative="1">
      <w:start w:val="1"/>
      <w:numFmt w:val="decimal"/>
      <w:lvlText w:val="%7."/>
      <w:lvlJc w:val="left"/>
      <w:pPr>
        <w:ind w:left="5108" w:hanging="360"/>
      </w:pPr>
    </w:lvl>
    <w:lvl w:ilvl="7" w:tplc="04160019" w:tentative="1">
      <w:start w:val="1"/>
      <w:numFmt w:val="lowerLetter"/>
      <w:lvlText w:val="%8."/>
      <w:lvlJc w:val="left"/>
      <w:pPr>
        <w:ind w:left="5828" w:hanging="360"/>
      </w:pPr>
    </w:lvl>
    <w:lvl w:ilvl="8" w:tplc="0416001B" w:tentative="1">
      <w:start w:val="1"/>
      <w:numFmt w:val="lowerRoman"/>
      <w:lvlText w:val="%9."/>
      <w:lvlJc w:val="right"/>
      <w:pPr>
        <w:ind w:left="6548" w:hanging="180"/>
      </w:pPr>
    </w:lvl>
  </w:abstractNum>
  <w:abstractNum w:abstractNumId="39" w15:restartNumberingAfterBreak="0">
    <w:nsid w:val="66D248B8"/>
    <w:multiLevelType w:val="multilevel"/>
    <w:tmpl w:val="80584612"/>
    <w:lvl w:ilvl="0">
      <w:start w:val="1"/>
      <w:numFmt w:val="decimal"/>
      <w:lvlText w:val="%1."/>
      <w:lvlJc w:val="left"/>
      <w:pPr>
        <w:ind w:left="502" w:hanging="360"/>
      </w:pPr>
      <w:rPr>
        <w:rFonts w:hint="default"/>
        <w:b/>
      </w:rPr>
    </w:lvl>
    <w:lvl w:ilvl="1">
      <w:start w:val="1"/>
      <w:numFmt w:val="decimal"/>
      <w:isLgl/>
      <w:lvlText w:val="%1.%2."/>
      <w:lvlJc w:val="left"/>
      <w:pPr>
        <w:ind w:left="862" w:hanging="720"/>
      </w:pPr>
      <w:rPr>
        <w:rFonts w:hint="default"/>
        <w:b w:val="0"/>
      </w:rPr>
    </w:lvl>
    <w:lvl w:ilvl="2">
      <w:start w:val="1"/>
      <w:numFmt w:val="decimal"/>
      <w:isLgl/>
      <w:lvlText w:val="%1.%2.%3."/>
      <w:lvlJc w:val="left"/>
      <w:pPr>
        <w:ind w:left="862" w:hanging="720"/>
      </w:pPr>
      <w:rPr>
        <w:rFonts w:hint="default"/>
        <w:b w:val="0"/>
        <w:sz w:val="28"/>
        <w:szCs w:val="28"/>
      </w:rPr>
    </w:lvl>
    <w:lvl w:ilvl="3">
      <w:start w:val="1"/>
      <w:numFmt w:val="decimal"/>
      <w:isLgl/>
      <w:lvlText w:val="%1.%2.%3.%4."/>
      <w:lvlJc w:val="left"/>
      <w:pPr>
        <w:ind w:left="1222" w:hanging="1080"/>
      </w:pPr>
      <w:rPr>
        <w:rFonts w:hint="default"/>
        <w:b w:val="0"/>
      </w:rPr>
    </w:lvl>
    <w:lvl w:ilvl="4">
      <w:start w:val="1"/>
      <w:numFmt w:val="decimal"/>
      <w:isLgl/>
      <w:lvlText w:val="%1.%2.%3.%4.%5."/>
      <w:lvlJc w:val="left"/>
      <w:pPr>
        <w:ind w:left="1222" w:hanging="1080"/>
      </w:pPr>
      <w:rPr>
        <w:rFonts w:hint="default"/>
        <w:b w:val="0"/>
      </w:rPr>
    </w:lvl>
    <w:lvl w:ilvl="5">
      <w:start w:val="1"/>
      <w:numFmt w:val="decimal"/>
      <w:isLgl/>
      <w:lvlText w:val="%1.%2.%3.%4.%5.%6."/>
      <w:lvlJc w:val="left"/>
      <w:pPr>
        <w:ind w:left="1582" w:hanging="1440"/>
      </w:pPr>
      <w:rPr>
        <w:rFonts w:hint="default"/>
        <w:b w:val="0"/>
      </w:rPr>
    </w:lvl>
    <w:lvl w:ilvl="6">
      <w:start w:val="1"/>
      <w:numFmt w:val="decimal"/>
      <w:isLgl/>
      <w:lvlText w:val="%1.%2.%3.%4.%5.%6.%7."/>
      <w:lvlJc w:val="left"/>
      <w:pPr>
        <w:ind w:left="1942" w:hanging="1800"/>
      </w:pPr>
      <w:rPr>
        <w:rFonts w:hint="default"/>
        <w:b w:val="0"/>
      </w:rPr>
    </w:lvl>
    <w:lvl w:ilvl="7">
      <w:start w:val="1"/>
      <w:numFmt w:val="decimal"/>
      <w:isLgl/>
      <w:lvlText w:val="%1.%2.%3.%4.%5.%6.%7.%8."/>
      <w:lvlJc w:val="left"/>
      <w:pPr>
        <w:ind w:left="1942" w:hanging="1800"/>
      </w:pPr>
      <w:rPr>
        <w:rFonts w:hint="default"/>
        <w:b w:val="0"/>
      </w:rPr>
    </w:lvl>
    <w:lvl w:ilvl="8">
      <w:start w:val="1"/>
      <w:numFmt w:val="decimal"/>
      <w:isLgl/>
      <w:lvlText w:val="%1.%2.%3.%4.%5.%6.%7.%8.%9."/>
      <w:lvlJc w:val="left"/>
      <w:pPr>
        <w:ind w:left="2302" w:hanging="2160"/>
      </w:pPr>
      <w:rPr>
        <w:rFonts w:hint="default"/>
        <w:b w:val="0"/>
      </w:rPr>
    </w:lvl>
  </w:abstractNum>
  <w:abstractNum w:abstractNumId="40" w15:restartNumberingAfterBreak="0">
    <w:nsid w:val="687E08D1"/>
    <w:multiLevelType w:val="hybridMultilevel"/>
    <w:tmpl w:val="673A97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6F736078"/>
    <w:multiLevelType w:val="hybridMultilevel"/>
    <w:tmpl w:val="38C8D89E"/>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42" w15:restartNumberingAfterBreak="0">
    <w:nsid w:val="74F9572C"/>
    <w:multiLevelType w:val="hybridMultilevel"/>
    <w:tmpl w:val="E8242988"/>
    <w:lvl w:ilvl="0" w:tplc="EB9A1124">
      <w:numFmt w:val="bullet"/>
      <w:lvlText w:val="•"/>
      <w:lvlJc w:val="left"/>
      <w:pPr>
        <w:ind w:left="720" w:hanging="360"/>
      </w:pPr>
      <w:rPr>
        <w:rFonts w:ascii="Arial" w:eastAsia="Calibr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77A677B5"/>
    <w:multiLevelType w:val="multilevel"/>
    <w:tmpl w:val="A9441FB4"/>
    <w:styleLink w:val="Listaatual1"/>
    <w:lvl w:ilvl="0">
      <w:start w:val="1"/>
      <w:numFmt w:val="decimal"/>
      <w:lvlText w:val="%1."/>
      <w:lvlJc w:val="left"/>
      <w:pPr>
        <w:ind w:left="502" w:hanging="360"/>
      </w:pPr>
      <w:rPr>
        <w:rFonts w:ascii="Calibri" w:eastAsia="Calibri" w:hAnsi="Calibri" w:cs="Calibri"/>
        <w:b/>
        <w:color w:val="auto"/>
      </w:rPr>
    </w:lvl>
    <w:lvl w:ilvl="1">
      <w:start w:val="1"/>
      <w:numFmt w:val="decimal"/>
      <w:isLgl/>
      <w:lvlText w:val="%1.%2."/>
      <w:lvlJc w:val="left"/>
      <w:pPr>
        <w:ind w:left="720" w:hanging="720"/>
      </w:pPr>
      <w:rPr>
        <w:rFonts w:hint="default"/>
        <w:b w:val="0"/>
        <w:color w:val="auto"/>
      </w:rPr>
    </w:lvl>
    <w:lvl w:ilvl="2">
      <w:start w:val="1"/>
      <w:numFmt w:val="decimal"/>
      <w:isLgl/>
      <w:lvlText w:val="%1.%2.%3."/>
      <w:lvlJc w:val="left"/>
      <w:pPr>
        <w:ind w:left="862" w:hanging="720"/>
      </w:pPr>
      <w:rPr>
        <w:rFonts w:asciiTheme="majorHAnsi" w:hAnsiTheme="majorHAnsi" w:cstheme="majorHAnsi" w:hint="default"/>
        <w:b w:val="0"/>
        <w:sz w:val="28"/>
        <w:szCs w:val="28"/>
      </w:rPr>
    </w:lvl>
    <w:lvl w:ilvl="3">
      <w:start w:val="1"/>
      <w:numFmt w:val="decimal"/>
      <w:isLgl/>
      <w:lvlText w:val="%1.%2.%3.%4."/>
      <w:lvlJc w:val="left"/>
      <w:pPr>
        <w:ind w:left="1222" w:hanging="1080"/>
      </w:pPr>
      <w:rPr>
        <w:rFonts w:hint="default"/>
        <w:b w:val="0"/>
      </w:rPr>
    </w:lvl>
    <w:lvl w:ilvl="4">
      <w:start w:val="1"/>
      <w:numFmt w:val="decimal"/>
      <w:isLgl/>
      <w:lvlText w:val="%1.%2.%3.%4.%5."/>
      <w:lvlJc w:val="left"/>
      <w:pPr>
        <w:ind w:left="1222" w:hanging="1080"/>
      </w:pPr>
      <w:rPr>
        <w:rFonts w:hint="default"/>
        <w:b w:val="0"/>
      </w:rPr>
    </w:lvl>
    <w:lvl w:ilvl="5">
      <w:start w:val="1"/>
      <w:numFmt w:val="decimal"/>
      <w:isLgl/>
      <w:lvlText w:val="%1.%2.%3.%4.%5.%6."/>
      <w:lvlJc w:val="left"/>
      <w:pPr>
        <w:ind w:left="1582" w:hanging="1440"/>
      </w:pPr>
      <w:rPr>
        <w:rFonts w:hint="default"/>
        <w:b w:val="0"/>
      </w:rPr>
    </w:lvl>
    <w:lvl w:ilvl="6">
      <w:start w:val="1"/>
      <w:numFmt w:val="decimal"/>
      <w:isLgl/>
      <w:lvlText w:val="%1.%2.%3.%4.%5.%6.%7."/>
      <w:lvlJc w:val="left"/>
      <w:pPr>
        <w:ind w:left="1942" w:hanging="1800"/>
      </w:pPr>
      <w:rPr>
        <w:rFonts w:hint="default"/>
        <w:b w:val="0"/>
      </w:rPr>
    </w:lvl>
    <w:lvl w:ilvl="7">
      <w:start w:val="1"/>
      <w:numFmt w:val="decimal"/>
      <w:isLgl/>
      <w:lvlText w:val="%1.%2.%3.%4.%5.%6.%7.%8."/>
      <w:lvlJc w:val="left"/>
      <w:pPr>
        <w:ind w:left="1942" w:hanging="1800"/>
      </w:pPr>
      <w:rPr>
        <w:rFonts w:hint="default"/>
        <w:b w:val="0"/>
      </w:rPr>
    </w:lvl>
    <w:lvl w:ilvl="8">
      <w:start w:val="1"/>
      <w:numFmt w:val="decimal"/>
      <w:isLgl/>
      <w:lvlText w:val="%1.%2.%3.%4.%5.%6.%7.%8.%9."/>
      <w:lvlJc w:val="left"/>
      <w:pPr>
        <w:ind w:left="2302" w:hanging="2160"/>
      </w:pPr>
      <w:rPr>
        <w:rFonts w:hint="default"/>
        <w:b w:val="0"/>
      </w:rPr>
    </w:lvl>
  </w:abstractNum>
  <w:abstractNum w:abstractNumId="44" w15:restartNumberingAfterBreak="0">
    <w:nsid w:val="7955729F"/>
    <w:multiLevelType w:val="multilevel"/>
    <w:tmpl w:val="80584612"/>
    <w:lvl w:ilvl="0">
      <w:start w:val="1"/>
      <w:numFmt w:val="decimal"/>
      <w:lvlText w:val="%1."/>
      <w:lvlJc w:val="left"/>
      <w:pPr>
        <w:ind w:left="502" w:hanging="360"/>
      </w:pPr>
      <w:rPr>
        <w:rFonts w:hint="default"/>
        <w:b/>
      </w:rPr>
    </w:lvl>
    <w:lvl w:ilvl="1">
      <w:start w:val="1"/>
      <w:numFmt w:val="decimal"/>
      <w:isLgl/>
      <w:lvlText w:val="%1.%2."/>
      <w:lvlJc w:val="left"/>
      <w:pPr>
        <w:ind w:left="862" w:hanging="720"/>
      </w:pPr>
      <w:rPr>
        <w:rFonts w:hint="default"/>
        <w:b w:val="0"/>
      </w:rPr>
    </w:lvl>
    <w:lvl w:ilvl="2">
      <w:start w:val="1"/>
      <w:numFmt w:val="decimal"/>
      <w:isLgl/>
      <w:lvlText w:val="%1.%2.%3."/>
      <w:lvlJc w:val="left"/>
      <w:pPr>
        <w:ind w:left="862" w:hanging="720"/>
      </w:pPr>
      <w:rPr>
        <w:rFonts w:hint="default"/>
        <w:b w:val="0"/>
        <w:sz w:val="28"/>
        <w:szCs w:val="28"/>
      </w:rPr>
    </w:lvl>
    <w:lvl w:ilvl="3">
      <w:start w:val="1"/>
      <w:numFmt w:val="decimal"/>
      <w:isLgl/>
      <w:lvlText w:val="%1.%2.%3.%4."/>
      <w:lvlJc w:val="left"/>
      <w:pPr>
        <w:ind w:left="1222" w:hanging="1080"/>
      </w:pPr>
      <w:rPr>
        <w:rFonts w:hint="default"/>
        <w:b w:val="0"/>
      </w:rPr>
    </w:lvl>
    <w:lvl w:ilvl="4">
      <w:start w:val="1"/>
      <w:numFmt w:val="decimal"/>
      <w:isLgl/>
      <w:lvlText w:val="%1.%2.%3.%4.%5."/>
      <w:lvlJc w:val="left"/>
      <w:pPr>
        <w:ind w:left="1222" w:hanging="1080"/>
      </w:pPr>
      <w:rPr>
        <w:rFonts w:hint="default"/>
        <w:b w:val="0"/>
      </w:rPr>
    </w:lvl>
    <w:lvl w:ilvl="5">
      <w:start w:val="1"/>
      <w:numFmt w:val="decimal"/>
      <w:isLgl/>
      <w:lvlText w:val="%1.%2.%3.%4.%5.%6."/>
      <w:lvlJc w:val="left"/>
      <w:pPr>
        <w:ind w:left="1582" w:hanging="1440"/>
      </w:pPr>
      <w:rPr>
        <w:rFonts w:hint="default"/>
        <w:b w:val="0"/>
      </w:rPr>
    </w:lvl>
    <w:lvl w:ilvl="6">
      <w:start w:val="1"/>
      <w:numFmt w:val="decimal"/>
      <w:isLgl/>
      <w:lvlText w:val="%1.%2.%3.%4.%5.%6.%7."/>
      <w:lvlJc w:val="left"/>
      <w:pPr>
        <w:ind w:left="1942" w:hanging="1800"/>
      </w:pPr>
      <w:rPr>
        <w:rFonts w:hint="default"/>
        <w:b w:val="0"/>
      </w:rPr>
    </w:lvl>
    <w:lvl w:ilvl="7">
      <w:start w:val="1"/>
      <w:numFmt w:val="decimal"/>
      <w:isLgl/>
      <w:lvlText w:val="%1.%2.%3.%4.%5.%6.%7.%8."/>
      <w:lvlJc w:val="left"/>
      <w:pPr>
        <w:ind w:left="1942" w:hanging="1800"/>
      </w:pPr>
      <w:rPr>
        <w:rFonts w:hint="default"/>
        <w:b w:val="0"/>
      </w:rPr>
    </w:lvl>
    <w:lvl w:ilvl="8">
      <w:start w:val="1"/>
      <w:numFmt w:val="decimal"/>
      <w:isLgl/>
      <w:lvlText w:val="%1.%2.%3.%4.%5.%6.%7.%8.%9."/>
      <w:lvlJc w:val="left"/>
      <w:pPr>
        <w:ind w:left="2302" w:hanging="2160"/>
      </w:pPr>
      <w:rPr>
        <w:rFonts w:hint="default"/>
        <w:b w:val="0"/>
      </w:rPr>
    </w:lvl>
  </w:abstractNum>
  <w:abstractNum w:abstractNumId="45" w15:restartNumberingAfterBreak="0">
    <w:nsid w:val="7D340BD4"/>
    <w:multiLevelType w:val="hybridMultilevel"/>
    <w:tmpl w:val="C608A18C"/>
    <w:lvl w:ilvl="0" w:tplc="04160001">
      <w:start w:val="1"/>
      <w:numFmt w:val="bullet"/>
      <w:lvlText w:val=""/>
      <w:lvlJc w:val="left"/>
      <w:pPr>
        <w:ind w:left="862" w:hanging="360"/>
      </w:pPr>
      <w:rPr>
        <w:rFonts w:ascii="Symbol" w:hAnsi="Symbol" w:hint="default"/>
      </w:rPr>
    </w:lvl>
    <w:lvl w:ilvl="1" w:tplc="04160003" w:tentative="1">
      <w:start w:val="1"/>
      <w:numFmt w:val="bullet"/>
      <w:lvlText w:val="o"/>
      <w:lvlJc w:val="left"/>
      <w:pPr>
        <w:ind w:left="1582" w:hanging="360"/>
      </w:pPr>
      <w:rPr>
        <w:rFonts w:ascii="Courier New" w:hAnsi="Courier New" w:cs="Courier New" w:hint="default"/>
      </w:rPr>
    </w:lvl>
    <w:lvl w:ilvl="2" w:tplc="04160005" w:tentative="1">
      <w:start w:val="1"/>
      <w:numFmt w:val="bullet"/>
      <w:lvlText w:val=""/>
      <w:lvlJc w:val="left"/>
      <w:pPr>
        <w:ind w:left="2302" w:hanging="360"/>
      </w:pPr>
      <w:rPr>
        <w:rFonts w:ascii="Wingdings" w:hAnsi="Wingdings" w:hint="default"/>
      </w:rPr>
    </w:lvl>
    <w:lvl w:ilvl="3" w:tplc="04160001" w:tentative="1">
      <w:start w:val="1"/>
      <w:numFmt w:val="bullet"/>
      <w:lvlText w:val=""/>
      <w:lvlJc w:val="left"/>
      <w:pPr>
        <w:ind w:left="3022" w:hanging="360"/>
      </w:pPr>
      <w:rPr>
        <w:rFonts w:ascii="Symbol" w:hAnsi="Symbol" w:hint="default"/>
      </w:rPr>
    </w:lvl>
    <w:lvl w:ilvl="4" w:tplc="04160003" w:tentative="1">
      <w:start w:val="1"/>
      <w:numFmt w:val="bullet"/>
      <w:lvlText w:val="o"/>
      <w:lvlJc w:val="left"/>
      <w:pPr>
        <w:ind w:left="3742" w:hanging="360"/>
      </w:pPr>
      <w:rPr>
        <w:rFonts w:ascii="Courier New" w:hAnsi="Courier New" w:cs="Courier New" w:hint="default"/>
      </w:rPr>
    </w:lvl>
    <w:lvl w:ilvl="5" w:tplc="04160005" w:tentative="1">
      <w:start w:val="1"/>
      <w:numFmt w:val="bullet"/>
      <w:lvlText w:val=""/>
      <w:lvlJc w:val="left"/>
      <w:pPr>
        <w:ind w:left="4462" w:hanging="360"/>
      </w:pPr>
      <w:rPr>
        <w:rFonts w:ascii="Wingdings" w:hAnsi="Wingdings" w:hint="default"/>
      </w:rPr>
    </w:lvl>
    <w:lvl w:ilvl="6" w:tplc="04160001" w:tentative="1">
      <w:start w:val="1"/>
      <w:numFmt w:val="bullet"/>
      <w:lvlText w:val=""/>
      <w:lvlJc w:val="left"/>
      <w:pPr>
        <w:ind w:left="5182" w:hanging="360"/>
      </w:pPr>
      <w:rPr>
        <w:rFonts w:ascii="Symbol" w:hAnsi="Symbol" w:hint="default"/>
      </w:rPr>
    </w:lvl>
    <w:lvl w:ilvl="7" w:tplc="04160003" w:tentative="1">
      <w:start w:val="1"/>
      <w:numFmt w:val="bullet"/>
      <w:lvlText w:val="o"/>
      <w:lvlJc w:val="left"/>
      <w:pPr>
        <w:ind w:left="5902" w:hanging="360"/>
      </w:pPr>
      <w:rPr>
        <w:rFonts w:ascii="Courier New" w:hAnsi="Courier New" w:cs="Courier New" w:hint="default"/>
      </w:rPr>
    </w:lvl>
    <w:lvl w:ilvl="8" w:tplc="04160005" w:tentative="1">
      <w:start w:val="1"/>
      <w:numFmt w:val="bullet"/>
      <w:lvlText w:val=""/>
      <w:lvlJc w:val="left"/>
      <w:pPr>
        <w:ind w:left="6622" w:hanging="360"/>
      </w:pPr>
      <w:rPr>
        <w:rFonts w:ascii="Wingdings" w:hAnsi="Wingdings" w:hint="default"/>
      </w:rPr>
    </w:lvl>
  </w:abstractNum>
  <w:abstractNum w:abstractNumId="46" w15:restartNumberingAfterBreak="0">
    <w:nsid w:val="7E654C95"/>
    <w:multiLevelType w:val="hybridMultilevel"/>
    <w:tmpl w:val="6FF476C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612445116">
    <w:abstractNumId w:val="38"/>
  </w:num>
  <w:num w:numId="2" w16cid:durableId="256789444">
    <w:abstractNumId w:val="36"/>
  </w:num>
  <w:num w:numId="3" w16cid:durableId="1893617913">
    <w:abstractNumId w:val="31"/>
  </w:num>
  <w:num w:numId="4" w16cid:durableId="523634903">
    <w:abstractNumId w:val="25"/>
  </w:num>
  <w:num w:numId="5" w16cid:durableId="1091003096">
    <w:abstractNumId w:val="15"/>
  </w:num>
  <w:num w:numId="6" w16cid:durableId="862203774">
    <w:abstractNumId w:val="42"/>
  </w:num>
  <w:num w:numId="7" w16cid:durableId="874998549">
    <w:abstractNumId w:val="28"/>
  </w:num>
  <w:num w:numId="8" w16cid:durableId="1311902312">
    <w:abstractNumId w:val="24"/>
  </w:num>
  <w:num w:numId="9" w16cid:durableId="1542549468">
    <w:abstractNumId w:val="34"/>
  </w:num>
  <w:num w:numId="10" w16cid:durableId="146090543">
    <w:abstractNumId w:val="35"/>
  </w:num>
  <w:num w:numId="11" w16cid:durableId="2136555772">
    <w:abstractNumId w:val="9"/>
  </w:num>
  <w:num w:numId="12" w16cid:durableId="1278485591">
    <w:abstractNumId w:val="19"/>
  </w:num>
  <w:num w:numId="13" w16cid:durableId="1156412067">
    <w:abstractNumId w:val="0"/>
  </w:num>
  <w:num w:numId="14" w16cid:durableId="956791681">
    <w:abstractNumId w:val="3"/>
  </w:num>
  <w:num w:numId="15" w16cid:durableId="1527212711">
    <w:abstractNumId w:val="45"/>
  </w:num>
  <w:num w:numId="16" w16cid:durableId="1759980924">
    <w:abstractNumId w:val="26"/>
  </w:num>
  <w:num w:numId="17" w16cid:durableId="27868336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4400078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43221465">
    <w:abstractNumId w:val="1"/>
  </w:num>
  <w:num w:numId="20" w16cid:durableId="1918780971">
    <w:abstractNumId w:val="10"/>
  </w:num>
  <w:num w:numId="21" w16cid:durableId="336083257">
    <w:abstractNumId w:val="17"/>
  </w:num>
  <w:num w:numId="22" w16cid:durableId="1963223384">
    <w:abstractNumId w:val="46"/>
  </w:num>
  <w:num w:numId="23" w16cid:durableId="304627979">
    <w:abstractNumId w:val="32"/>
  </w:num>
  <w:num w:numId="24" w16cid:durableId="276109930">
    <w:abstractNumId w:val="44"/>
  </w:num>
  <w:num w:numId="25" w16cid:durableId="460996168">
    <w:abstractNumId w:val="29"/>
  </w:num>
  <w:num w:numId="26" w16cid:durableId="109129516">
    <w:abstractNumId w:val="22"/>
  </w:num>
  <w:num w:numId="27" w16cid:durableId="2031563290">
    <w:abstractNumId w:val="30"/>
  </w:num>
  <w:num w:numId="28" w16cid:durableId="1490441412">
    <w:abstractNumId w:val="39"/>
  </w:num>
  <w:num w:numId="29" w16cid:durableId="596252583">
    <w:abstractNumId w:val="16"/>
  </w:num>
  <w:num w:numId="30" w16cid:durableId="383606504">
    <w:abstractNumId w:val="7"/>
  </w:num>
  <w:num w:numId="31" w16cid:durableId="891161370">
    <w:abstractNumId w:val="27"/>
  </w:num>
  <w:num w:numId="32" w16cid:durableId="374895567">
    <w:abstractNumId w:val="5"/>
  </w:num>
  <w:num w:numId="33" w16cid:durableId="447816082">
    <w:abstractNumId w:val="2"/>
  </w:num>
  <w:num w:numId="34" w16cid:durableId="586227787">
    <w:abstractNumId w:val="33"/>
  </w:num>
  <w:num w:numId="35" w16cid:durableId="229854932">
    <w:abstractNumId w:val="14"/>
  </w:num>
  <w:num w:numId="36" w16cid:durableId="1371109012">
    <w:abstractNumId w:val="18"/>
  </w:num>
  <w:num w:numId="37" w16cid:durableId="1643541348">
    <w:abstractNumId w:val="21"/>
  </w:num>
  <w:num w:numId="38" w16cid:durableId="501047959">
    <w:abstractNumId w:val="41"/>
  </w:num>
  <w:num w:numId="39" w16cid:durableId="2027779985">
    <w:abstractNumId w:val="13"/>
  </w:num>
  <w:num w:numId="40" w16cid:durableId="979305316">
    <w:abstractNumId w:val="8"/>
  </w:num>
  <w:num w:numId="41" w16cid:durableId="1012995277">
    <w:abstractNumId w:val="6"/>
  </w:num>
  <w:num w:numId="42" w16cid:durableId="959610111">
    <w:abstractNumId w:val="43"/>
  </w:num>
  <w:num w:numId="43" w16cid:durableId="102238486">
    <w:abstractNumId w:val="11"/>
  </w:num>
  <w:num w:numId="44" w16cid:durableId="1075708638">
    <w:abstractNumId w:val="12"/>
  </w:num>
  <w:num w:numId="45" w16cid:durableId="3049835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143618055">
    <w:abstractNumId w:val="20"/>
  </w:num>
  <w:num w:numId="47" w16cid:durableId="1024407244">
    <w:abstractNumId w:val="40"/>
  </w:num>
  <w:num w:numId="48" w16cid:durableId="552351164">
    <w:abstractNumId w:val="23"/>
  </w:num>
  <w:num w:numId="49" w16cid:durableId="1339776098">
    <w:abstractNumId w:val="3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MONE INGRID MONTEIRO GAMA">
    <w15:presenceInfo w15:providerId="None" w15:userId="SIMONE INGRID MONTEIRO GAMA"/>
  </w15:person>
  <w15:person w15:author="DANIEL GOULART E SILVA">
    <w15:presenceInfo w15:providerId="AD" w15:userId="S::201701218224@alunos.estacio.br::e70d17eb-5f16-44fd-86a5-a093ea27a4b0"/>
  </w15:person>
  <w15:person w15:author="Baliu">
    <w15:presenceInfo w15:providerId="None" w15:userId="Bali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D7B"/>
    <w:rsid w:val="00052AE9"/>
    <w:rsid w:val="000B2865"/>
    <w:rsid w:val="000C3CE8"/>
    <w:rsid w:val="001316E2"/>
    <w:rsid w:val="001652C4"/>
    <w:rsid w:val="0017264F"/>
    <w:rsid w:val="001B3FDB"/>
    <w:rsid w:val="001D0FDE"/>
    <w:rsid w:val="00227B02"/>
    <w:rsid w:val="0023732F"/>
    <w:rsid w:val="00237540"/>
    <w:rsid w:val="0025204F"/>
    <w:rsid w:val="002C3EA0"/>
    <w:rsid w:val="002E5646"/>
    <w:rsid w:val="00337210"/>
    <w:rsid w:val="00345DBD"/>
    <w:rsid w:val="0035432D"/>
    <w:rsid w:val="00365A9B"/>
    <w:rsid w:val="003A07F8"/>
    <w:rsid w:val="003D0709"/>
    <w:rsid w:val="0040329F"/>
    <w:rsid w:val="004A3F7D"/>
    <w:rsid w:val="00517916"/>
    <w:rsid w:val="00546FEB"/>
    <w:rsid w:val="005A0F38"/>
    <w:rsid w:val="005D5892"/>
    <w:rsid w:val="006172DE"/>
    <w:rsid w:val="006B4716"/>
    <w:rsid w:val="006D3DFB"/>
    <w:rsid w:val="006E18D5"/>
    <w:rsid w:val="006E2485"/>
    <w:rsid w:val="007105E0"/>
    <w:rsid w:val="00715238"/>
    <w:rsid w:val="0075259D"/>
    <w:rsid w:val="00763C36"/>
    <w:rsid w:val="007A6D2F"/>
    <w:rsid w:val="007B49AC"/>
    <w:rsid w:val="007D250B"/>
    <w:rsid w:val="0082556A"/>
    <w:rsid w:val="00834E1C"/>
    <w:rsid w:val="008813B3"/>
    <w:rsid w:val="00884327"/>
    <w:rsid w:val="00894057"/>
    <w:rsid w:val="00897FF6"/>
    <w:rsid w:val="008C46B4"/>
    <w:rsid w:val="0092413A"/>
    <w:rsid w:val="00937507"/>
    <w:rsid w:val="009673C2"/>
    <w:rsid w:val="009A2114"/>
    <w:rsid w:val="00A84E5E"/>
    <w:rsid w:val="00AA65DC"/>
    <w:rsid w:val="00AF2A59"/>
    <w:rsid w:val="00B44D7B"/>
    <w:rsid w:val="00BE4574"/>
    <w:rsid w:val="00C03396"/>
    <w:rsid w:val="00C2451F"/>
    <w:rsid w:val="00C421AA"/>
    <w:rsid w:val="00C73346"/>
    <w:rsid w:val="00C9058F"/>
    <w:rsid w:val="00D10C0F"/>
    <w:rsid w:val="00D3273F"/>
    <w:rsid w:val="00E30929"/>
    <w:rsid w:val="00E36E85"/>
    <w:rsid w:val="00E376BA"/>
    <w:rsid w:val="00E66C75"/>
    <w:rsid w:val="00E7702A"/>
    <w:rsid w:val="00EE1B4C"/>
    <w:rsid w:val="00EF080D"/>
    <w:rsid w:val="00F16B9C"/>
    <w:rsid w:val="00FB497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764232"/>
  <w15:chartTrackingRefBased/>
  <w15:docId w15:val="{8FC06A07-2CE7-46DF-B7C7-6630C5DD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line="360" w:lineRule="auto"/>
        <w:ind w:firstLine="709"/>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D7B"/>
    <w:rPr>
      <w:rFonts w:ascii="Calibri" w:eastAsia="Calibri" w:hAnsi="Calibri" w:cs="Calibri"/>
      <w:lang w:eastAsia="pt-BR"/>
    </w:rPr>
  </w:style>
  <w:style w:type="paragraph" w:styleId="Ttulo1">
    <w:name w:val="heading 1"/>
    <w:basedOn w:val="Normal"/>
    <w:next w:val="Normal"/>
    <w:link w:val="Ttulo1Char"/>
    <w:uiPriority w:val="9"/>
    <w:qFormat/>
    <w:rsid w:val="00B44D7B"/>
    <w:pPr>
      <w:keepNext/>
      <w:keepLines/>
      <w:spacing w:before="480" w:after="120"/>
      <w:outlineLvl w:val="0"/>
    </w:pPr>
    <w:rPr>
      <w:b/>
      <w:sz w:val="48"/>
      <w:szCs w:val="48"/>
    </w:rPr>
  </w:style>
  <w:style w:type="paragraph" w:styleId="Ttulo2">
    <w:name w:val="heading 2"/>
    <w:basedOn w:val="Normal"/>
    <w:next w:val="Normal"/>
    <w:link w:val="Ttulo2Char"/>
    <w:uiPriority w:val="99"/>
    <w:unhideWhenUsed/>
    <w:qFormat/>
    <w:rsid w:val="00B44D7B"/>
    <w:pPr>
      <w:keepNext/>
      <w:keepLines/>
      <w:spacing w:before="360" w:after="80"/>
      <w:outlineLvl w:val="1"/>
    </w:pPr>
    <w:rPr>
      <w:b/>
      <w:sz w:val="36"/>
      <w:szCs w:val="36"/>
    </w:rPr>
  </w:style>
  <w:style w:type="paragraph" w:styleId="Ttulo3">
    <w:name w:val="heading 3"/>
    <w:basedOn w:val="Normal"/>
    <w:next w:val="Normal"/>
    <w:link w:val="Ttulo3Char"/>
    <w:uiPriority w:val="99"/>
    <w:semiHidden/>
    <w:unhideWhenUsed/>
    <w:qFormat/>
    <w:rsid w:val="00B44D7B"/>
    <w:pPr>
      <w:keepNext/>
      <w:keepLines/>
      <w:spacing w:before="280" w:after="80"/>
      <w:outlineLvl w:val="2"/>
    </w:pPr>
    <w:rPr>
      <w:b/>
      <w:sz w:val="28"/>
      <w:szCs w:val="28"/>
    </w:rPr>
  </w:style>
  <w:style w:type="paragraph" w:styleId="Ttulo4">
    <w:name w:val="heading 4"/>
    <w:basedOn w:val="Normal"/>
    <w:next w:val="Normal"/>
    <w:link w:val="Ttulo4Char"/>
    <w:uiPriority w:val="99"/>
    <w:semiHidden/>
    <w:unhideWhenUsed/>
    <w:qFormat/>
    <w:rsid w:val="00B44D7B"/>
    <w:pPr>
      <w:keepNext/>
      <w:keepLines/>
      <w:spacing w:before="240" w:after="40"/>
      <w:outlineLvl w:val="3"/>
    </w:pPr>
    <w:rPr>
      <w:b/>
      <w:sz w:val="24"/>
      <w:szCs w:val="24"/>
    </w:rPr>
  </w:style>
  <w:style w:type="paragraph" w:styleId="Ttulo5">
    <w:name w:val="heading 5"/>
    <w:basedOn w:val="Normal"/>
    <w:next w:val="Normal"/>
    <w:link w:val="Ttulo5Char"/>
    <w:uiPriority w:val="99"/>
    <w:semiHidden/>
    <w:unhideWhenUsed/>
    <w:qFormat/>
    <w:rsid w:val="00B44D7B"/>
    <w:pPr>
      <w:keepNext/>
      <w:keepLines/>
      <w:spacing w:before="220" w:after="40"/>
      <w:outlineLvl w:val="4"/>
    </w:pPr>
    <w:rPr>
      <w:b/>
    </w:rPr>
  </w:style>
  <w:style w:type="paragraph" w:styleId="Ttulo6">
    <w:name w:val="heading 6"/>
    <w:basedOn w:val="Normal"/>
    <w:next w:val="Normal"/>
    <w:link w:val="Ttulo6Char"/>
    <w:uiPriority w:val="99"/>
    <w:semiHidden/>
    <w:unhideWhenUsed/>
    <w:qFormat/>
    <w:rsid w:val="00B44D7B"/>
    <w:pPr>
      <w:keepNext/>
      <w:keepLines/>
      <w:spacing w:before="200" w:after="40"/>
      <w:outlineLvl w:val="5"/>
    </w:pPr>
    <w:rPr>
      <w:b/>
      <w:sz w:val="20"/>
      <w:szCs w:val="20"/>
    </w:rPr>
  </w:style>
  <w:style w:type="paragraph" w:styleId="Ttulo7">
    <w:name w:val="heading 7"/>
    <w:basedOn w:val="Normal"/>
    <w:next w:val="Normal"/>
    <w:link w:val="Ttulo7Char"/>
    <w:uiPriority w:val="99"/>
    <w:semiHidden/>
    <w:unhideWhenUsed/>
    <w:qFormat/>
    <w:rsid w:val="00B44D7B"/>
    <w:pPr>
      <w:tabs>
        <w:tab w:val="num" w:pos="1296"/>
      </w:tabs>
      <w:spacing w:before="240" w:after="60" w:line="240" w:lineRule="auto"/>
      <w:ind w:left="1296" w:hanging="1296"/>
      <w:outlineLvl w:val="6"/>
    </w:pPr>
    <w:rPr>
      <w:rFonts w:ascii="Times New Roman" w:eastAsia="SimSun" w:hAnsi="Times New Roman" w:cs="Times New Roman"/>
      <w:sz w:val="24"/>
      <w:szCs w:val="24"/>
      <w:lang w:eastAsia="zh-CN"/>
    </w:rPr>
  </w:style>
  <w:style w:type="paragraph" w:styleId="Ttulo8">
    <w:name w:val="heading 8"/>
    <w:basedOn w:val="Normal"/>
    <w:next w:val="Normal"/>
    <w:link w:val="Ttulo8Char"/>
    <w:uiPriority w:val="99"/>
    <w:semiHidden/>
    <w:unhideWhenUsed/>
    <w:qFormat/>
    <w:rsid w:val="00B44D7B"/>
    <w:pPr>
      <w:tabs>
        <w:tab w:val="num" w:pos="1440"/>
      </w:tabs>
      <w:spacing w:before="240" w:after="60" w:line="240" w:lineRule="auto"/>
      <w:ind w:left="1440" w:hanging="1440"/>
      <w:outlineLvl w:val="7"/>
    </w:pPr>
    <w:rPr>
      <w:rFonts w:ascii="Times New Roman" w:eastAsia="SimSun" w:hAnsi="Times New Roman" w:cs="Times New Roman"/>
      <w:i/>
      <w:iCs/>
      <w:sz w:val="24"/>
      <w:szCs w:val="24"/>
      <w:lang w:eastAsia="zh-CN"/>
    </w:rPr>
  </w:style>
  <w:style w:type="paragraph" w:styleId="Ttulo9">
    <w:name w:val="heading 9"/>
    <w:basedOn w:val="Normal"/>
    <w:next w:val="Normal"/>
    <w:link w:val="Ttulo9Char"/>
    <w:uiPriority w:val="99"/>
    <w:semiHidden/>
    <w:unhideWhenUsed/>
    <w:qFormat/>
    <w:rsid w:val="00B44D7B"/>
    <w:pPr>
      <w:tabs>
        <w:tab w:val="num" w:pos="1584"/>
      </w:tabs>
      <w:spacing w:before="240" w:after="60" w:line="240" w:lineRule="auto"/>
      <w:ind w:left="1584" w:hanging="1584"/>
      <w:outlineLvl w:val="8"/>
    </w:pPr>
    <w:rPr>
      <w:rFonts w:ascii="Arial" w:eastAsia="SimSun" w:hAnsi="Arial" w:cs="Arial"/>
      <w:lang w:eastAsia="zh-CN"/>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B44D7B"/>
    <w:rPr>
      <w:rFonts w:ascii="Calibri" w:eastAsia="Calibri" w:hAnsi="Calibri" w:cs="Calibri"/>
      <w:b/>
      <w:sz w:val="48"/>
      <w:szCs w:val="48"/>
      <w:lang w:eastAsia="pt-BR"/>
    </w:rPr>
  </w:style>
  <w:style w:type="character" w:customStyle="1" w:styleId="Ttulo2Char">
    <w:name w:val="Título 2 Char"/>
    <w:basedOn w:val="Fontepargpadro"/>
    <w:link w:val="Ttulo2"/>
    <w:uiPriority w:val="99"/>
    <w:rsid w:val="00B44D7B"/>
    <w:rPr>
      <w:rFonts w:ascii="Calibri" w:eastAsia="Calibri" w:hAnsi="Calibri" w:cs="Calibri"/>
      <w:b/>
      <w:sz w:val="36"/>
      <w:szCs w:val="36"/>
      <w:lang w:eastAsia="pt-BR"/>
    </w:rPr>
  </w:style>
  <w:style w:type="character" w:customStyle="1" w:styleId="Ttulo3Char">
    <w:name w:val="Título 3 Char"/>
    <w:basedOn w:val="Fontepargpadro"/>
    <w:link w:val="Ttulo3"/>
    <w:uiPriority w:val="99"/>
    <w:semiHidden/>
    <w:rsid w:val="00B44D7B"/>
    <w:rPr>
      <w:rFonts w:ascii="Calibri" w:eastAsia="Calibri" w:hAnsi="Calibri" w:cs="Calibri"/>
      <w:b/>
      <w:sz w:val="28"/>
      <w:szCs w:val="28"/>
      <w:lang w:eastAsia="pt-BR"/>
    </w:rPr>
  </w:style>
  <w:style w:type="character" w:customStyle="1" w:styleId="Ttulo4Char">
    <w:name w:val="Título 4 Char"/>
    <w:basedOn w:val="Fontepargpadro"/>
    <w:link w:val="Ttulo4"/>
    <w:uiPriority w:val="99"/>
    <w:semiHidden/>
    <w:rsid w:val="00B44D7B"/>
    <w:rPr>
      <w:rFonts w:ascii="Calibri" w:eastAsia="Calibri" w:hAnsi="Calibri" w:cs="Calibri"/>
      <w:b/>
      <w:sz w:val="24"/>
      <w:szCs w:val="24"/>
      <w:lang w:eastAsia="pt-BR"/>
    </w:rPr>
  </w:style>
  <w:style w:type="character" w:customStyle="1" w:styleId="Ttulo5Char">
    <w:name w:val="Título 5 Char"/>
    <w:basedOn w:val="Fontepargpadro"/>
    <w:link w:val="Ttulo5"/>
    <w:uiPriority w:val="99"/>
    <w:semiHidden/>
    <w:rsid w:val="00B44D7B"/>
    <w:rPr>
      <w:rFonts w:ascii="Calibri" w:eastAsia="Calibri" w:hAnsi="Calibri" w:cs="Calibri"/>
      <w:b/>
      <w:lang w:eastAsia="pt-BR"/>
    </w:rPr>
  </w:style>
  <w:style w:type="character" w:customStyle="1" w:styleId="Ttulo6Char">
    <w:name w:val="Título 6 Char"/>
    <w:basedOn w:val="Fontepargpadro"/>
    <w:link w:val="Ttulo6"/>
    <w:uiPriority w:val="99"/>
    <w:semiHidden/>
    <w:rsid w:val="00B44D7B"/>
    <w:rPr>
      <w:rFonts w:ascii="Calibri" w:eastAsia="Calibri" w:hAnsi="Calibri" w:cs="Calibri"/>
      <w:b/>
      <w:sz w:val="20"/>
      <w:szCs w:val="20"/>
      <w:lang w:eastAsia="pt-BR"/>
    </w:rPr>
  </w:style>
  <w:style w:type="character" w:customStyle="1" w:styleId="Ttulo7Char">
    <w:name w:val="Título 7 Char"/>
    <w:basedOn w:val="Fontepargpadro"/>
    <w:link w:val="Ttulo7"/>
    <w:uiPriority w:val="99"/>
    <w:semiHidden/>
    <w:rsid w:val="00B44D7B"/>
    <w:rPr>
      <w:rFonts w:ascii="Times New Roman" w:eastAsia="SimSun" w:hAnsi="Times New Roman" w:cs="Times New Roman"/>
      <w:sz w:val="24"/>
      <w:szCs w:val="24"/>
      <w:lang w:eastAsia="zh-CN"/>
    </w:rPr>
  </w:style>
  <w:style w:type="character" w:customStyle="1" w:styleId="Ttulo8Char">
    <w:name w:val="Título 8 Char"/>
    <w:basedOn w:val="Fontepargpadro"/>
    <w:link w:val="Ttulo8"/>
    <w:uiPriority w:val="99"/>
    <w:semiHidden/>
    <w:rsid w:val="00B44D7B"/>
    <w:rPr>
      <w:rFonts w:ascii="Times New Roman" w:eastAsia="SimSun" w:hAnsi="Times New Roman" w:cs="Times New Roman"/>
      <w:i/>
      <w:iCs/>
      <w:sz w:val="24"/>
      <w:szCs w:val="24"/>
      <w:lang w:eastAsia="zh-CN"/>
    </w:rPr>
  </w:style>
  <w:style w:type="character" w:customStyle="1" w:styleId="Ttulo9Char">
    <w:name w:val="Título 9 Char"/>
    <w:basedOn w:val="Fontepargpadro"/>
    <w:link w:val="Ttulo9"/>
    <w:uiPriority w:val="99"/>
    <w:semiHidden/>
    <w:rsid w:val="00B44D7B"/>
    <w:rPr>
      <w:rFonts w:ascii="Arial" w:eastAsia="SimSun" w:hAnsi="Arial" w:cs="Arial"/>
      <w:lang w:eastAsia="zh-CN"/>
    </w:rPr>
  </w:style>
  <w:style w:type="table" w:customStyle="1" w:styleId="TableNormal">
    <w:name w:val="Table Normal"/>
    <w:rsid w:val="00B44D7B"/>
    <w:rPr>
      <w:rFonts w:ascii="Calibri" w:eastAsia="Calibri" w:hAnsi="Calibri" w:cs="Calibri"/>
      <w:lang w:eastAsia="pt-BR"/>
    </w:rPr>
    <w:tblPr>
      <w:tblCellMar>
        <w:top w:w="0" w:type="dxa"/>
        <w:left w:w="0" w:type="dxa"/>
        <w:bottom w:w="0" w:type="dxa"/>
        <w:right w:w="0" w:type="dxa"/>
      </w:tblCellMar>
    </w:tblPr>
  </w:style>
  <w:style w:type="paragraph" w:styleId="Ttulo">
    <w:name w:val="Title"/>
    <w:basedOn w:val="Normal"/>
    <w:next w:val="Normal"/>
    <w:link w:val="TtuloChar"/>
    <w:uiPriority w:val="10"/>
    <w:qFormat/>
    <w:rsid w:val="00B44D7B"/>
    <w:pPr>
      <w:keepNext/>
      <w:keepLines/>
      <w:spacing w:before="480" w:after="120"/>
    </w:pPr>
    <w:rPr>
      <w:b/>
      <w:sz w:val="72"/>
      <w:szCs w:val="72"/>
    </w:rPr>
  </w:style>
  <w:style w:type="character" w:customStyle="1" w:styleId="TtuloChar">
    <w:name w:val="Título Char"/>
    <w:basedOn w:val="Fontepargpadro"/>
    <w:link w:val="Ttulo"/>
    <w:uiPriority w:val="10"/>
    <w:rsid w:val="00B44D7B"/>
    <w:rPr>
      <w:rFonts w:ascii="Calibri" w:eastAsia="Calibri" w:hAnsi="Calibri" w:cs="Calibri"/>
      <w:b/>
      <w:sz w:val="72"/>
      <w:szCs w:val="72"/>
      <w:lang w:eastAsia="pt-BR"/>
    </w:rPr>
  </w:style>
  <w:style w:type="paragraph" w:styleId="Subttulo">
    <w:name w:val="Subtitle"/>
    <w:basedOn w:val="Normal"/>
    <w:next w:val="Normal"/>
    <w:link w:val="SubttuloChar"/>
    <w:uiPriority w:val="11"/>
    <w:qFormat/>
    <w:rsid w:val="00B44D7B"/>
    <w:pPr>
      <w:keepNext/>
      <w:keepLines/>
      <w:spacing w:before="360" w:after="80"/>
    </w:pPr>
    <w:rPr>
      <w:rFonts w:ascii="Georgia" w:eastAsia="Georgia" w:hAnsi="Georgia" w:cs="Georgia"/>
      <w:i/>
      <w:color w:val="666666"/>
      <w:sz w:val="48"/>
      <w:szCs w:val="48"/>
    </w:rPr>
  </w:style>
  <w:style w:type="character" w:customStyle="1" w:styleId="SubttuloChar">
    <w:name w:val="Subtítulo Char"/>
    <w:basedOn w:val="Fontepargpadro"/>
    <w:link w:val="Subttulo"/>
    <w:uiPriority w:val="11"/>
    <w:rsid w:val="00B44D7B"/>
    <w:rPr>
      <w:rFonts w:ascii="Georgia" w:eastAsia="Georgia" w:hAnsi="Georgia" w:cs="Georgia"/>
      <w:i/>
      <w:color w:val="666666"/>
      <w:sz w:val="48"/>
      <w:szCs w:val="48"/>
      <w:lang w:eastAsia="pt-BR"/>
    </w:rPr>
  </w:style>
  <w:style w:type="paragraph" w:styleId="Textodebalo">
    <w:name w:val="Balloon Text"/>
    <w:basedOn w:val="Normal"/>
    <w:link w:val="TextodebaloChar"/>
    <w:uiPriority w:val="99"/>
    <w:semiHidden/>
    <w:unhideWhenUsed/>
    <w:rsid w:val="00B44D7B"/>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44D7B"/>
    <w:rPr>
      <w:rFonts w:ascii="Segoe UI" w:eastAsia="Calibri" w:hAnsi="Segoe UI" w:cs="Segoe UI"/>
      <w:sz w:val="18"/>
      <w:szCs w:val="18"/>
      <w:lang w:eastAsia="pt-BR"/>
    </w:rPr>
  </w:style>
  <w:style w:type="paragraph" w:styleId="PargrafodaLista">
    <w:name w:val="List Paragraph"/>
    <w:basedOn w:val="Normal"/>
    <w:uiPriority w:val="34"/>
    <w:qFormat/>
    <w:rsid w:val="00B44D7B"/>
    <w:pPr>
      <w:ind w:left="720"/>
      <w:contextualSpacing/>
    </w:pPr>
  </w:style>
  <w:style w:type="paragraph" w:styleId="Reviso">
    <w:name w:val="Revision"/>
    <w:hidden/>
    <w:uiPriority w:val="99"/>
    <w:semiHidden/>
    <w:rsid w:val="00B44D7B"/>
    <w:pPr>
      <w:spacing w:line="240" w:lineRule="auto"/>
    </w:pPr>
    <w:rPr>
      <w:rFonts w:ascii="Calibri" w:eastAsia="Calibri" w:hAnsi="Calibri" w:cs="Calibri"/>
      <w:lang w:eastAsia="pt-BR"/>
    </w:rPr>
  </w:style>
  <w:style w:type="paragraph" w:styleId="Bibliografia">
    <w:name w:val="Bibliography"/>
    <w:basedOn w:val="Normal"/>
    <w:next w:val="Normal"/>
    <w:uiPriority w:val="37"/>
    <w:unhideWhenUsed/>
    <w:rsid w:val="00B44D7B"/>
  </w:style>
  <w:style w:type="character" w:styleId="Refdecomentrio">
    <w:name w:val="annotation reference"/>
    <w:basedOn w:val="Fontepargpadro"/>
    <w:uiPriority w:val="99"/>
    <w:semiHidden/>
    <w:unhideWhenUsed/>
    <w:rsid w:val="00B44D7B"/>
    <w:rPr>
      <w:sz w:val="16"/>
      <w:szCs w:val="16"/>
    </w:rPr>
  </w:style>
  <w:style w:type="paragraph" w:styleId="Textodecomentrio">
    <w:name w:val="annotation text"/>
    <w:basedOn w:val="Normal"/>
    <w:link w:val="TextodecomentrioChar"/>
    <w:uiPriority w:val="99"/>
    <w:unhideWhenUsed/>
    <w:rsid w:val="00B44D7B"/>
    <w:pPr>
      <w:spacing w:line="240" w:lineRule="auto"/>
    </w:pPr>
    <w:rPr>
      <w:sz w:val="20"/>
      <w:szCs w:val="20"/>
    </w:rPr>
  </w:style>
  <w:style w:type="character" w:customStyle="1" w:styleId="TextodecomentrioChar">
    <w:name w:val="Texto de comentário Char"/>
    <w:basedOn w:val="Fontepargpadro"/>
    <w:link w:val="Textodecomentrio"/>
    <w:uiPriority w:val="99"/>
    <w:rsid w:val="00B44D7B"/>
    <w:rPr>
      <w:rFonts w:ascii="Calibri" w:eastAsia="Calibri" w:hAnsi="Calibri" w:cs="Calibri"/>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B44D7B"/>
    <w:rPr>
      <w:b/>
      <w:bCs/>
    </w:rPr>
  </w:style>
  <w:style w:type="character" w:customStyle="1" w:styleId="AssuntodocomentrioChar">
    <w:name w:val="Assunto do comentário Char"/>
    <w:basedOn w:val="TextodecomentrioChar"/>
    <w:link w:val="Assuntodocomentrio"/>
    <w:uiPriority w:val="99"/>
    <w:semiHidden/>
    <w:rsid w:val="00B44D7B"/>
    <w:rPr>
      <w:rFonts w:ascii="Calibri" w:eastAsia="Calibri" w:hAnsi="Calibri" w:cs="Calibri"/>
      <w:b/>
      <w:bCs/>
      <w:sz w:val="20"/>
      <w:szCs w:val="20"/>
      <w:lang w:eastAsia="pt-BR"/>
    </w:rPr>
  </w:style>
  <w:style w:type="table" w:styleId="Tabelacomgrade">
    <w:name w:val="Table Grid"/>
    <w:basedOn w:val="Tabelanormal"/>
    <w:uiPriority w:val="39"/>
    <w:rsid w:val="00B44D7B"/>
    <w:pPr>
      <w:spacing w:line="240" w:lineRule="auto"/>
    </w:pPr>
    <w:rPr>
      <w:rFonts w:ascii="Calibri" w:eastAsia="Calibri" w:hAnsi="Calibri" w:cs="Calibri"/>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B44D7B"/>
    <w:pPr>
      <w:spacing w:after="200" w:line="240" w:lineRule="auto"/>
    </w:pPr>
    <w:rPr>
      <w:i/>
      <w:iCs/>
      <w:color w:val="44546A" w:themeColor="text2"/>
      <w:sz w:val="18"/>
      <w:szCs w:val="18"/>
    </w:rPr>
  </w:style>
  <w:style w:type="paragraph" w:styleId="CabealhodoSumrio">
    <w:name w:val="TOC Heading"/>
    <w:basedOn w:val="Ttulo1"/>
    <w:next w:val="Normal"/>
    <w:uiPriority w:val="39"/>
    <w:unhideWhenUsed/>
    <w:qFormat/>
    <w:rsid w:val="00B44D7B"/>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Sumrio1">
    <w:name w:val="toc 1"/>
    <w:basedOn w:val="Normal"/>
    <w:next w:val="Normal"/>
    <w:autoRedefine/>
    <w:uiPriority w:val="39"/>
    <w:unhideWhenUsed/>
    <w:rsid w:val="00834E1C"/>
    <w:pPr>
      <w:tabs>
        <w:tab w:val="left" w:pos="440"/>
        <w:tab w:val="right" w:leader="dot" w:pos="10194"/>
      </w:tabs>
      <w:contextualSpacing/>
      <w:mirrorIndents/>
      <w:jc w:val="left"/>
    </w:pPr>
  </w:style>
  <w:style w:type="paragraph" w:styleId="Sumrio2">
    <w:name w:val="toc 2"/>
    <w:basedOn w:val="Normal"/>
    <w:next w:val="Normal"/>
    <w:autoRedefine/>
    <w:uiPriority w:val="39"/>
    <w:unhideWhenUsed/>
    <w:rsid w:val="00B44D7B"/>
    <w:pPr>
      <w:spacing w:after="100"/>
      <w:ind w:left="220"/>
    </w:pPr>
  </w:style>
  <w:style w:type="paragraph" w:styleId="Sumrio3">
    <w:name w:val="toc 3"/>
    <w:basedOn w:val="Normal"/>
    <w:next w:val="Normal"/>
    <w:autoRedefine/>
    <w:uiPriority w:val="39"/>
    <w:unhideWhenUsed/>
    <w:rsid w:val="00237540"/>
    <w:pPr>
      <w:tabs>
        <w:tab w:val="left" w:pos="1100"/>
        <w:tab w:val="right" w:leader="dot" w:pos="10194"/>
      </w:tabs>
      <w:ind w:firstLine="0"/>
      <w:contextualSpacing/>
      <w:mirrorIndents/>
      <w:jc w:val="both"/>
    </w:pPr>
    <w:rPr>
      <w:rFonts w:asciiTheme="minorHAnsi" w:eastAsiaTheme="minorEastAsia" w:hAnsiTheme="minorHAnsi" w:cstheme="minorBidi"/>
    </w:rPr>
  </w:style>
  <w:style w:type="paragraph" w:styleId="Sumrio4">
    <w:name w:val="toc 4"/>
    <w:basedOn w:val="Normal"/>
    <w:next w:val="Normal"/>
    <w:autoRedefine/>
    <w:uiPriority w:val="39"/>
    <w:unhideWhenUsed/>
    <w:rsid w:val="00B44D7B"/>
    <w:pPr>
      <w:spacing w:after="100"/>
      <w:ind w:left="660"/>
    </w:pPr>
    <w:rPr>
      <w:rFonts w:asciiTheme="minorHAnsi" w:eastAsiaTheme="minorEastAsia" w:hAnsiTheme="minorHAnsi" w:cstheme="minorBidi"/>
    </w:rPr>
  </w:style>
  <w:style w:type="paragraph" w:styleId="Sumrio5">
    <w:name w:val="toc 5"/>
    <w:basedOn w:val="Normal"/>
    <w:next w:val="Normal"/>
    <w:autoRedefine/>
    <w:uiPriority w:val="39"/>
    <w:unhideWhenUsed/>
    <w:rsid w:val="00B44D7B"/>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B44D7B"/>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B44D7B"/>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B44D7B"/>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B44D7B"/>
    <w:pPr>
      <w:spacing w:after="100"/>
      <w:ind w:left="1760"/>
    </w:pPr>
    <w:rPr>
      <w:rFonts w:asciiTheme="minorHAnsi" w:eastAsiaTheme="minorEastAsia" w:hAnsiTheme="minorHAnsi" w:cstheme="minorBidi"/>
    </w:rPr>
  </w:style>
  <w:style w:type="character" w:styleId="Hyperlink">
    <w:name w:val="Hyperlink"/>
    <w:basedOn w:val="Fontepargpadro"/>
    <w:uiPriority w:val="99"/>
    <w:unhideWhenUsed/>
    <w:rsid w:val="00B44D7B"/>
    <w:rPr>
      <w:color w:val="0563C1" w:themeColor="hyperlink"/>
      <w:u w:val="single"/>
    </w:rPr>
  </w:style>
  <w:style w:type="character" w:styleId="MenoPendente">
    <w:name w:val="Unresolved Mention"/>
    <w:basedOn w:val="Fontepargpadro"/>
    <w:uiPriority w:val="99"/>
    <w:semiHidden/>
    <w:unhideWhenUsed/>
    <w:rsid w:val="00B44D7B"/>
    <w:rPr>
      <w:color w:val="605E5C"/>
      <w:shd w:val="clear" w:color="auto" w:fill="E1DFDD"/>
    </w:rPr>
  </w:style>
  <w:style w:type="paragraph" w:styleId="Cabealho">
    <w:name w:val="header"/>
    <w:basedOn w:val="Normal"/>
    <w:link w:val="CabealhoChar"/>
    <w:uiPriority w:val="99"/>
    <w:unhideWhenUsed/>
    <w:rsid w:val="00B44D7B"/>
    <w:pPr>
      <w:tabs>
        <w:tab w:val="center" w:pos="4252"/>
        <w:tab w:val="right" w:pos="8504"/>
      </w:tabs>
      <w:spacing w:line="240" w:lineRule="auto"/>
    </w:pPr>
  </w:style>
  <w:style w:type="character" w:customStyle="1" w:styleId="CabealhoChar">
    <w:name w:val="Cabeçalho Char"/>
    <w:basedOn w:val="Fontepargpadro"/>
    <w:link w:val="Cabealho"/>
    <w:uiPriority w:val="99"/>
    <w:rsid w:val="00B44D7B"/>
    <w:rPr>
      <w:rFonts w:ascii="Calibri" w:eastAsia="Calibri" w:hAnsi="Calibri" w:cs="Calibri"/>
      <w:lang w:eastAsia="pt-BR"/>
    </w:rPr>
  </w:style>
  <w:style w:type="paragraph" w:styleId="Rodap">
    <w:name w:val="footer"/>
    <w:basedOn w:val="Normal"/>
    <w:link w:val="RodapChar"/>
    <w:uiPriority w:val="99"/>
    <w:unhideWhenUsed/>
    <w:rsid w:val="00B44D7B"/>
    <w:pPr>
      <w:tabs>
        <w:tab w:val="center" w:pos="4252"/>
        <w:tab w:val="right" w:pos="8504"/>
      </w:tabs>
      <w:spacing w:line="240" w:lineRule="auto"/>
    </w:pPr>
  </w:style>
  <w:style w:type="character" w:customStyle="1" w:styleId="RodapChar">
    <w:name w:val="Rodapé Char"/>
    <w:basedOn w:val="Fontepargpadro"/>
    <w:link w:val="Rodap"/>
    <w:uiPriority w:val="99"/>
    <w:rsid w:val="00B44D7B"/>
    <w:rPr>
      <w:rFonts w:ascii="Calibri" w:eastAsia="Calibri" w:hAnsi="Calibri" w:cs="Calibri"/>
      <w:lang w:eastAsia="pt-BR"/>
    </w:rPr>
  </w:style>
  <w:style w:type="paragraph" w:styleId="ndicedeilustraes">
    <w:name w:val="table of figures"/>
    <w:basedOn w:val="Normal"/>
    <w:next w:val="Normal"/>
    <w:uiPriority w:val="99"/>
    <w:unhideWhenUsed/>
    <w:rsid w:val="00B44D7B"/>
  </w:style>
  <w:style w:type="character" w:customStyle="1" w:styleId="normaltextrun">
    <w:name w:val="normaltextrun"/>
    <w:basedOn w:val="Fontepargpadro"/>
    <w:rsid w:val="00B44D7B"/>
  </w:style>
  <w:style w:type="character" w:customStyle="1" w:styleId="eop">
    <w:name w:val="eop"/>
    <w:basedOn w:val="Fontepargpadro"/>
    <w:rsid w:val="00B44D7B"/>
  </w:style>
  <w:style w:type="paragraph" w:customStyle="1" w:styleId="paragraph">
    <w:name w:val="paragraph"/>
    <w:basedOn w:val="Normal"/>
    <w:rsid w:val="00B44D7B"/>
    <w:pPr>
      <w:spacing w:before="100" w:beforeAutospacing="1" w:after="100" w:afterAutospacing="1" w:line="240" w:lineRule="auto"/>
    </w:pPr>
    <w:rPr>
      <w:rFonts w:ascii="Times New Roman" w:eastAsia="Times New Roman" w:hAnsi="Times New Roman" w:cs="Times New Roman"/>
      <w:sz w:val="24"/>
      <w:szCs w:val="24"/>
    </w:rPr>
  </w:style>
  <w:style w:type="numbering" w:customStyle="1" w:styleId="Listaatual1">
    <w:name w:val="Lista atual1"/>
    <w:uiPriority w:val="99"/>
    <w:rsid w:val="00B44D7B"/>
    <w:pPr>
      <w:numPr>
        <w:numId w:val="4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224289">
      <w:bodyDiv w:val="1"/>
      <w:marLeft w:val="0"/>
      <w:marRight w:val="0"/>
      <w:marTop w:val="0"/>
      <w:marBottom w:val="0"/>
      <w:divBdr>
        <w:top w:val="none" w:sz="0" w:space="0" w:color="auto"/>
        <w:left w:val="none" w:sz="0" w:space="0" w:color="auto"/>
        <w:bottom w:val="none" w:sz="0" w:space="0" w:color="auto"/>
        <w:right w:val="none" w:sz="0" w:space="0" w:color="auto"/>
      </w:divBdr>
    </w:div>
    <w:div w:id="647250352">
      <w:bodyDiv w:val="1"/>
      <w:marLeft w:val="0"/>
      <w:marRight w:val="0"/>
      <w:marTop w:val="0"/>
      <w:marBottom w:val="0"/>
      <w:divBdr>
        <w:top w:val="none" w:sz="0" w:space="0" w:color="auto"/>
        <w:left w:val="none" w:sz="0" w:space="0" w:color="auto"/>
        <w:bottom w:val="none" w:sz="0" w:space="0" w:color="auto"/>
        <w:right w:val="none" w:sz="0" w:space="0" w:color="auto"/>
      </w:divBdr>
    </w:div>
    <w:div w:id="769591734">
      <w:bodyDiv w:val="1"/>
      <w:marLeft w:val="0"/>
      <w:marRight w:val="0"/>
      <w:marTop w:val="0"/>
      <w:marBottom w:val="0"/>
      <w:divBdr>
        <w:top w:val="none" w:sz="0" w:space="0" w:color="auto"/>
        <w:left w:val="none" w:sz="0" w:space="0" w:color="auto"/>
        <w:bottom w:val="none" w:sz="0" w:space="0" w:color="auto"/>
        <w:right w:val="none" w:sz="0" w:space="0" w:color="auto"/>
      </w:divBdr>
    </w:div>
    <w:div w:id="873880486">
      <w:bodyDiv w:val="1"/>
      <w:marLeft w:val="0"/>
      <w:marRight w:val="0"/>
      <w:marTop w:val="0"/>
      <w:marBottom w:val="0"/>
      <w:divBdr>
        <w:top w:val="none" w:sz="0" w:space="0" w:color="auto"/>
        <w:left w:val="none" w:sz="0" w:space="0" w:color="auto"/>
        <w:bottom w:val="none" w:sz="0" w:space="0" w:color="auto"/>
        <w:right w:val="none" w:sz="0" w:space="0" w:color="auto"/>
      </w:divBdr>
    </w:div>
    <w:div w:id="973872174">
      <w:bodyDiv w:val="1"/>
      <w:marLeft w:val="0"/>
      <w:marRight w:val="0"/>
      <w:marTop w:val="0"/>
      <w:marBottom w:val="0"/>
      <w:divBdr>
        <w:top w:val="none" w:sz="0" w:space="0" w:color="auto"/>
        <w:left w:val="none" w:sz="0" w:space="0" w:color="auto"/>
        <w:bottom w:val="none" w:sz="0" w:space="0" w:color="auto"/>
        <w:right w:val="none" w:sz="0" w:space="0" w:color="auto"/>
      </w:divBdr>
    </w:div>
    <w:div w:id="1088774086">
      <w:bodyDiv w:val="1"/>
      <w:marLeft w:val="0"/>
      <w:marRight w:val="0"/>
      <w:marTop w:val="0"/>
      <w:marBottom w:val="0"/>
      <w:divBdr>
        <w:top w:val="none" w:sz="0" w:space="0" w:color="auto"/>
        <w:left w:val="none" w:sz="0" w:space="0" w:color="auto"/>
        <w:bottom w:val="none" w:sz="0" w:space="0" w:color="auto"/>
        <w:right w:val="none" w:sz="0" w:space="0" w:color="auto"/>
      </w:divBdr>
    </w:div>
    <w:div w:id="1106195126">
      <w:bodyDiv w:val="1"/>
      <w:marLeft w:val="0"/>
      <w:marRight w:val="0"/>
      <w:marTop w:val="0"/>
      <w:marBottom w:val="0"/>
      <w:divBdr>
        <w:top w:val="none" w:sz="0" w:space="0" w:color="auto"/>
        <w:left w:val="none" w:sz="0" w:space="0" w:color="auto"/>
        <w:bottom w:val="none" w:sz="0" w:space="0" w:color="auto"/>
        <w:right w:val="none" w:sz="0" w:space="0" w:color="auto"/>
      </w:divBdr>
    </w:div>
    <w:div w:id="1125074591">
      <w:bodyDiv w:val="1"/>
      <w:marLeft w:val="0"/>
      <w:marRight w:val="0"/>
      <w:marTop w:val="0"/>
      <w:marBottom w:val="0"/>
      <w:divBdr>
        <w:top w:val="none" w:sz="0" w:space="0" w:color="auto"/>
        <w:left w:val="none" w:sz="0" w:space="0" w:color="auto"/>
        <w:bottom w:val="none" w:sz="0" w:space="0" w:color="auto"/>
        <w:right w:val="none" w:sz="0" w:space="0" w:color="auto"/>
      </w:divBdr>
    </w:div>
    <w:div w:id="1399128184">
      <w:bodyDiv w:val="1"/>
      <w:marLeft w:val="0"/>
      <w:marRight w:val="0"/>
      <w:marTop w:val="0"/>
      <w:marBottom w:val="0"/>
      <w:divBdr>
        <w:top w:val="none" w:sz="0" w:space="0" w:color="auto"/>
        <w:left w:val="none" w:sz="0" w:space="0" w:color="auto"/>
        <w:bottom w:val="none" w:sz="0" w:space="0" w:color="auto"/>
        <w:right w:val="none" w:sz="0" w:space="0" w:color="auto"/>
      </w:divBdr>
    </w:div>
    <w:div w:id="1564562323">
      <w:bodyDiv w:val="1"/>
      <w:marLeft w:val="0"/>
      <w:marRight w:val="0"/>
      <w:marTop w:val="0"/>
      <w:marBottom w:val="0"/>
      <w:divBdr>
        <w:top w:val="none" w:sz="0" w:space="0" w:color="auto"/>
        <w:left w:val="none" w:sz="0" w:space="0" w:color="auto"/>
        <w:bottom w:val="none" w:sz="0" w:space="0" w:color="auto"/>
        <w:right w:val="none" w:sz="0" w:space="0" w:color="auto"/>
      </w:divBdr>
    </w:div>
    <w:div w:id="1720277474">
      <w:bodyDiv w:val="1"/>
      <w:marLeft w:val="0"/>
      <w:marRight w:val="0"/>
      <w:marTop w:val="0"/>
      <w:marBottom w:val="0"/>
      <w:divBdr>
        <w:top w:val="none" w:sz="0" w:space="0" w:color="auto"/>
        <w:left w:val="none" w:sz="0" w:space="0" w:color="auto"/>
        <w:bottom w:val="none" w:sz="0" w:space="0" w:color="auto"/>
        <w:right w:val="none" w:sz="0" w:space="0" w:color="auto"/>
      </w:divBdr>
    </w:div>
    <w:div w:id="2074236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4.png"/><Relationship Id="rId11" Type="http://schemas.microsoft.com/office/2016/09/relationships/commentsIds" Target="commentsId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file:///C:\Users\Daniel\Desktop\MEU%20NOVO%20CSID%20FINAL.docx"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Oracle</b:Tag>
    <b:SourceType>InternetSite</b:SourceType>
    <b:Guid>{16E4880D-6484-41E7-AE5C-7F65167D1F6D}</b:Guid>
    <b:Title>O que é tecnologia Java e por que preciso dela?</b:Title>
    <b:Year>2022</b:Year>
    <b:Month>12</b:Month>
    <b:Author>
      <b:Author>
        <b:Corporate>Oracle</b:Corporate>
      </b:Author>
    </b:Author>
    <b:InternetSiteTitle>Java</b:InternetSiteTitle>
    <b:URL>https://www.java.com/pt-BR/download/help/whatis_java.html</b:URL>
    <b:RefOrder>3</b:RefOrder>
  </b:Source>
  <b:Source>
    <b:Tag>Orac22</b:Tag>
    <b:SourceType>InternetSite</b:SourceType>
    <b:Guid>{656E2624-F4D6-4741-98EA-4B51E0716041}</b:Guid>
    <b:Author>
      <b:Author>
        <b:Corporate>Oracle</b:Corporate>
      </b:Author>
    </b:Author>
    <b:Title>Maneira Mais Inteligente e Rápida de Programar</b:Title>
    <b:InternetSiteTitle>Oracle</b:InternetSiteTitle>
    <b:Year>2022</b:Year>
    <b:Month>Dezembro</b:Month>
    <b:URL>https://www.oracle.com/br/tools/technologies/netbeans-ide.html</b:URL>
    <b:RefOrder>4</b:RefOrder>
  </b:Source>
  <b:Source>
    <b:Tag>Oce221</b:Tag>
    <b:SourceType>InternetSite</b:SourceType>
    <b:Guid>{A24815E0-F4C0-423D-AAF9-5BA696B3218B}</b:Guid>
    <b:Author>
      <b:Author>
        <b:NameList>
          <b:Person>
            <b:Last>OceanPact</b:Last>
          </b:Person>
        </b:NameList>
      </b:Author>
    </b:Author>
    <b:Title>Processo de Docagem</b:Title>
    <b:Year>2022</b:Year>
    <b:Month>Agosto</b:Month>
    <b:URL>https://www.c-tank.com.br/docagem-de-navios-quais-tipos-de-servicos-sao-realizados/</b:URL>
    <b:RefOrder>5</b:RefOrder>
  </b:Source>
  <b:Source>
    <b:Tag>Oce222</b:Tag>
    <b:SourceType>InternetSite</b:SourceType>
    <b:Guid>{E2B144A1-9892-4306-A3FD-A936BC9BB2CF}</b:Guid>
    <b:Author>
      <b:Author>
        <b:NameList>
          <b:Person>
            <b:Last>OceanPact</b:Last>
          </b:Person>
        </b:NameList>
      </b:Author>
    </b:Author>
    <b:Title>Visão e Valores</b:Title>
    <b:Year>2022</b:Year>
    <b:Month>Agosto</b:Month>
    <b:URL>https://oceanpact.com/oceanpact/quem-somos/</b:URL>
    <b:RefOrder>6</b:RefOrder>
  </b:Source>
  <b:Source>
    <b:Tag>Mat22</b:Tag>
    <b:SourceType>Interview</b:SourceType>
    <b:Guid>{A3632FA6-5048-499D-9C8C-D95473184A56}</b:Guid>
    <b:Title>Entrevista Para o CSID</b:Title>
    <b:Year>2022</b:Year>
    <b:Month>Novembro</b:Month>
    <b:Author>
      <b:Interviewee>
        <b:NameList>
          <b:Person>
            <b:Last>Silva</b:Last>
            <b:First>Matheus</b:First>
          </b:Person>
        </b:NameList>
      </b:Interviewee>
      <b:Interviewer>
        <b:NameList>
          <b:Person>
            <b:Last>Relva</b:Last>
            <b:First>Gabriel</b:First>
          </b:Person>
        </b:NameList>
      </b:Interviewer>
    </b:Author>
    <b:RefOrder>7</b:RefOrder>
  </b:Source>
  <b:Source>
    <b:Tag>Pat19</b:Tag>
    <b:SourceType>Misc</b:SourceType>
    <b:Guid>{27604F75-90BE-4B46-AAE2-A1EF84B51FCB}</b:Guid>
    <b:Author>
      <b:Author>
        <b:NameList>
          <b:Person>
            <b:Last>Pataquinho</b:Last>
            <b:First>André</b:First>
            <b:Middle>Filipe Trindade</b:Middle>
          </b:Person>
        </b:NameList>
      </b:Author>
    </b:Author>
    <b:Title>Metodologias de Trabalho Modernas, Satisfação e Produtividade no Trabalho</b:Title>
    <b:Year>2019</b:Year>
    <b:City>Lisboa</b:City>
    <b:Month>julho</b:Month>
    <b:CountryRegion>Portugal</b:CountryRegion>
    <b:URL>https://repositorio.ipl.pt/bitstream/10400.21/12739/1/Disserta%C3%A1%E2%88%86o%20Andr%C3%87%20Pataquinho%2020170319%20-%20vers%E2%88%86o%20definitiva%201.pdf</b:URL>
    <b:RefOrder>2</b:RefOrder>
  </b:Source>
  <b:Source>
    <b:Tag>Kla19</b:Tag>
    <b:SourceType>Book</b:SourceType>
    <b:Guid>{CACD4142-A8A3-4B9C-9B84-533AA254F615}</b:Guid>
    <b:Title>A Quarta Revolução Industrial</b:Title>
    <b:Year>2019</b:Year>
    <b:Author>
      <b:Author>
        <b:NameList>
          <b:Person>
            <b:Last>Schwab</b:Last>
            <b:First>Klaus</b:First>
          </b:Person>
        </b:NameList>
      </b:Author>
      <b:BookAuthor>
        <b:NameList>
          <b:Person>
            <b:Last>Schwab</b:Last>
            <b:First>Klaus</b:First>
          </b:Person>
        </b:NameList>
      </b:BookAuthor>
    </b:Author>
    <b:BookTitle>A Quarta Revolução Industrial</b:BookTitle>
    <b:Pages>194</b:Pages>
    <b:Publisher>edipro</b:Publisher>
    <b:URL>https://acervo.enap.gov.br/cgi-bin/koha/opac-detail.pl?biblionumber=52375</b:URL>
    <b:RefOrder>1</b:RefOrder>
  </b:Source>
</b:Sources>
</file>

<file path=customXml/itemProps1.xml><?xml version="1.0" encoding="utf-8"?>
<ds:datastoreItem xmlns:ds="http://schemas.openxmlformats.org/officeDocument/2006/customXml" ds:itemID="{7E9824B9-9FF7-440F-8F23-5EF45B6D5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117</Pages>
  <Words>12893</Words>
  <Characters>69625</Characters>
  <Application>Microsoft Office Word</Application>
  <DocSecurity>0</DocSecurity>
  <Lines>580</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GOULART E SILVA</dc:creator>
  <cp:keywords/>
  <dc:description/>
  <cp:lastModifiedBy>DANIEL GOULART E SILVA</cp:lastModifiedBy>
  <cp:revision>5</cp:revision>
  <dcterms:created xsi:type="dcterms:W3CDTF">2022-12-02T01:18:00Z</dcterms:created>
  <dcterms:modified xsi:type="dcterms:W3CDTF">2022-12-04T15:02:00Z</dcterms:modified>
</cp:coreProperties>
</file>